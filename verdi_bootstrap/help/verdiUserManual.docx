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0E86" w:rsidRPr="005F16A8" w:rsidRDefault="00BA0E86" w:rsidP="005F16A8">
      <w:pPr>
        <w:pStyle w:val="Header"/>
        <w:tabs>
          <w:tab w:val="clear" w:pos="8640"/>
          <w:tab w:val="right" w:pos="9360"/>
        </w:tabs>
        <w:rPr>
          <w:rFonts w:ascii="Arial" w:hAnsi="Arial" w:cs="Arial"/>
          <w:sz w:val="20"/>
          <w:szCs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BA0E86">
      <w:pPr>
        <w:pStyle w:val="Header"/>
        <w:tabs>
          <w:tab w:val="clear" w:pos="8640"/>
          <w:tab w:val="right" w:pos="9360"/>
        </w:tabs>
        <w:rPr>
          <w:rFonts w:ascii="Arial" w:hAnsi="Arial" w:cs="Arial"/>
          <w:b/>
          <w:bCs/>
          <w:sz w:val="20"/>
        </w:rPr>
      </w:pPr>
    </w:p>
    <w:p w:rsidR="00BA0E86" w:rsidRDefault="0049744F">
      <w:pPr>
        <w:pStyle w:val="Header"/>
        <w:tabs>
          <w:tab w:val="clear" w:pos="8640"/>
          <w:tab w:val="right" w:pos="9360"/>
        </w:tabs>
        <w:rPr>
          <w:rFonts w:ascii="Arial" w:hAnsi="Arial" w:cs="Arial"/>
          <w:b/>
          <w:bCs/>
          <w:sz w:val="20"/>
        </w:rPr>
      </w:pPr>
      <w:r>
        <w:rPr>
          <w:noProof/>
        </w:rPr>
        <mc:AlternateContent>
          <mc:Choice Requires="wps">
            <w:drawing>
              <wp:anchor distT="4294967293" distB="4294967293" distL="114300" distR="114300" simplePos="0" relativeHeight="251657216" behindDoc="0" locked="0" layoutInCell="1" allowOverlap="1">
                <wp:simplePos x="0" y="0"/>
                <wp:positionH relativeFrom="column">
                  <wp:posOffset>9525</wp:posOffset>
                </wp:positionH>
                <wp:positionV relativeFrom="paragraph">
                  <wp:posOffset>79374</wp:posOffset>
                </wp:positionV>
                <wp:extent cx="5924550" cy="0"/>
                <wp:effectExtent l="0" t="19050" r="19050" b="38100"/>
                <wp:wrapNone/>
                <wp:docPr id="4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25pt" to="46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3JBEQIAACoEAAAOAAAAZHJzL2Uyb0RvYy54bWysU8GO2jAQvVfqP1i+QxIaW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" strokeweight="4.5pt"/>
            </w:pict>
          </mc:Fallback>
        </mc:AlternateContent>
      </w:r>
    </w:p>
    <w:p w:rsidR="00BA0E86" w:rsidRDefault="00BA0E86">
      <w:pPr>
        <w:pStyle w:val="Header"/>
        <w:tabs>
          <w:tab w:val="clear" w:pos="8640"/>
          <w:tab w:val="right" w:pos="9360"/>
        </w:tabs>
        <w:rPr>
          <w:rFonts w:ascii="Arial" w:hAnsi="Arial" w:cs="Arial"/>
          <w:b/>
          <w:bCs/>
          <w:sz w:val="20"/>
        </w:rPr>
      </w:pPr>
    </w:p>
    <w:p w:rsidR="00BA0E86" w:rsidRPr="00204747" w:rsidRDefault="00BA0E86" w:rsidP="00244E35">
      <w:pPr>
        <w:pStyle w:val="Header"/>
        <w:rPr>
          <w:rFonts w:ascii="Arial" w:hAnsi="Arial" w:cs="Arial"/>
          <w:b/>
          <w:bCs/>
          <w:i/>
          <w:iCs/>
          <w:sz w:val="36"/>
          <w:szCs w:val="36"/>
        </w:rPr>
      </w:pPr>
      <w:r w:rsidRPr="00204747">
        <w:rPr>
          <w:rFonts w:ascii="Arial" w:hAnsi="Arial" w:cs="Arial"/>
          <w:b/>
          <w:bCs/>
          <w:i/>
          <w:iCs/>
          <w:sz w:val="36"/>
          <w:szCs w:val="36"/>
        </w:rPr>
        <w:t>Visualization Environment for Rich Data Interpretation (VERDI</w:t>
      </w:r>
      <w:r>
        <w:rPr>
          <w:rFonts w:ascii="Arial" w:hAnsi="Arial" w:cs="Arial"/>
          <w:b/>
          <w:bCs/>
          <w:i/>
          <w:iCs/>
          <w:sz w:val="36"/>
          <w:szCs w:val="36"/>
        </w:rPr>
        <w:t xml:space="preserve"> </w:t>
      </w:r>
      <w:r w:rsidR="00215730">
        <w:rPr>
          <w:rFonts w:ascii="Arial" w:hAnsi="Arial" w:cs="Arial"/>
          <w:b/>
          <w:bCs/>
          <w:i/>
          <w:iCs/>
          <w:sz w:val="36"/>
          <w:szCs w:val="36"/>
        </w:rPr>
        <w:t>1.4</w:t>
      </w:r>
      <w:r w:rsidRPr="00204747">
        <w:rPr>
          <w:rFonts w:ascii="Arial" w:hAnsi="Arial" w:cs="Arial"/>
          <w:b/>
          <w:bCs/>
          <w:i/>
          <w:iCs/>
          <w:sz w:val="36"/>
          <w:szCs w:val="36"/>
        </w:rPr>
        <w:t>): User’s Manual</w:t>
      </w:r>
    </w:p>
    <w:p w:rsidR="00BA0E86" w:rsidRPr="00C6712F" w:rsidRDefault="00BA0E86" w:rsidP="00424F7B">
      <w:pPr>
        <w:pStyle w:val="Header"/>
        <w:tabs>
          <w:tab w:val="clear" w:pos="8640"/>
          <w:tab w:val="left" w:pos="1530"/>
          <w:tab w:val="right" w:pos="9360"/>
        </w:tabs>
        <w:rPr>
          <w:rFonts w:ascii="Arial" w:hAnsi="Arial" w:cs="Arial"/>
          <w:bCs/>
          <w:sz w:val="20"/>
        </w:rPr>
      </w:pPr>
    </w:p>
    <w:p w:rsidR="00BA0E86" w:rsidRPr="00204747" w:rsidRDefault="00BA0E86" w:rsidP="00424F7B">
      <w:pPr>
        <w:pStyle w:val="Header"/>
        <w:tabs>
          <w:tab w:val="clear" w:pos="8640"/>
          <w:tab w:val="left" w:pos="3150"/>
          <w:tab w:val="right" w:pos="9360"/>
        </w:tabs>
        <w:spacing w:before="160"/>
        <w:rPr>
          <w:rFonts w:ascii="Arial" w:hAnsi="Arial" w:cs="Arial"/>
          <w:bCs/>
        </w:rPr>
      </w:pPr>
      <w:r w:rsidRPr="00204747">
        <w:rPr>
          <w:rFonts w:ascii="Arial" w:hAnsi="Arial" w:cs="Arial"/>
          <w:bCs/>
        </w:rPr>
        <w:t xml:space="preserve">U.S. EPA Contract No. </w:t>
      </w:r>
      <w:r w:rsidRPr="00204747">
        <w:rPr>
          <w:rFonts w:ascii="Arial" w:hAnsi="Arial" w:cs="Arial"/>
        </w:rPr>
        <w:t>EP-W-05-045, “</w:t>
      </w:r>
      <w:r w:rsidRPr="00204747">
        <w:rPr>
          <w:rFonts w:ascii="Arial" w:hAnsi="Arial" w:cs="Arial"/>
          <w:bCs/>
          <w:iCs/>
        </w:rPr>
        <w:t>Operation of the Center for Community Air Quality Modeling and Analysis”</w:t>
      </w:r>
    </w:p>
    <w:p w:rsidR="00BA0E86" w:rsidRPr="00C6712F" w:rsidRDefault="00BA0E86">
      <w:pPr>
        <w:pStyle w:val="Header"/>
        <w:tabs>
          <w:tab w:val="clear" w:pos="8640"/>
          <w:tab w:val="left" w:pos="2250"/>
          <w:tab w:val="right" w:pos="9360"/>
        </w:tabs>
        <w:rPr>
          <w:rFonts w:ascii="Arial" w:hAnsi="Arial" w:cs="Arial"/>
          <w:bCs/>
          <w:sz w:val="20"/>
        </w:rPr>
      </w:pPr>
    </w:p>
    <w:p w:rsidR="00BA0E86" w:rsidRPr="00C6712F" w:rsidRDefault="0049744F">
      <w:pPr>
        <w:pStyle w:val="Header"/>
        <w:tabs>
          <w:tab w:val="clear" w:pos="8640"/>
          <w:tab w:val="left" w:pos="2250"/>
          <w:tab w:val="right" w:pos="9360"/>
        </w:tabs>
        <w:rPr>
          <w:rFonts w:ascii="Arial" w:hAnsi="Arial" w:cs="Arial"/>
          <w:bCs/>
          <w:sz w:val="20"/>
        </w:rPr>
      </w:pPr>
      <w:r>
        <w:rPr>
          <w:noProof/>
        </w:rPr>
        <mc:AlternateContent>
          <mc:Choice Requires="wps">
            <w:drawing>
              <wp:anchor distT="4294967293" distB="4294967293" distL="114300" distR="114300" simplePos="0" relativeHeight="251658240" behindDoc="0" locked="0" layoutInCell="1" allowOverlap="1">
                <wp:simplePos x="0" y="0"/>
                <wp:positionH relativeFrom="column">
                  <wp:posOffset>9525</wp:posOffset>
                </wp:positionH>
                <wp:positionV relativeFrom="paragraph">
                  <wp:posOffset>88264</wp:posOffset>
                </wp:positionV>
                <wp:extent cx="5924550" cy="0"/>
                <wp:effectExtent l="0" t="19050" r="19050" b="38100"/>
                <wp:wrapNone/>
                <wp:docPr id="4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95pt" to="467.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" strokeweight="4.5pt"/>
            </w:pict>
          </mc:Fallback>
        </mc:AlternateContent>
      </w:r>
    </w:p>
    <w:p w:rsidR="00BA0E86" w:rsidRDefault="00BA0E86">
      <w:pPr>
        <w:pStyle w:val="Header"/>
        <w:tabs>
          <w:tab w:val="clear" w:pos="8640"/>
          <w:tab w:val="left" w:pos="2250"/>
          <w:tab w:val="right" w:pos="9360"/>
        </w:tabs>
        <w:rPr>
          <w:rFonts w:ascii="Arial" w:hAnsi="Arial" w:cs="Arial"/>
          <w:bCs/>
          <w:sz w:val="20"/>
        </w:rPr>
      </w:pPr>
    </w:p>
    <w:p w:rsidR="00BA0E86" w:rsidRDefault="00BA0E86">
      <w:pPr>
        <w:pStyle w:val="Header"/>
        <w:tabs>
          <w:tab w:val="clear" w:pos="8640"/>
          <w:tab w:val="left" w:pos="2250"/>
          <w:tab w:val="right" w:pos="9360"/>
        </w:tabs>
        <w:rPr>
          <w:rFonts w:ascii="Arial" w:hAnsi="Arial" w:cs="Arial"/>
          <w:bCs/>
          <w:sz w:val="20"/>
        </w:rPr>
      </w:pPr>
    </w:p>
    <w:p w:rsidR="00BA0E86" w:rsidRDefault="00BA0E86">
      <w:pPr>
        <w:pStyle w:val="Header"/>
        <w:tabs>
          <w:tab w:val="clear" w:pos="8640"/>
          <w:tab w:val="left" w:pos="2250"/>
          <w:tab w:val="right" w:pos="9360"/>
        </w:tabs>
        <w:rPr>
          <w:rFonts w:ascii="Arial" w:hAnsi="Arial" w:cs="Arial"/>
          <w:bCs/>
          <w:sz w:val="20"/>
        </w:rPr>
      </w:pPr>
    </w:p>
    <w:p w:rsidR="00BA0E86" w:rsidRDefault="00BA0E86">
      <w:pPr>
        <w:pStyle w:val="Header"/>
        <w:tabs>
          <w:tab w:val="clear" w:pos="8640"/>
          <w:tab w:val="left" w:pos="2250"/>
          <w:tab w:val="right" w:pos="9360"/>
        </w:tabs>
        <w:rPr>
          <w:rFonts w:ascii="Arial" w:hAnsi="Arial" w:cs="Arial"/>
          <w:bCs/>
          <w:sz w:val="20"/>
        </w:rPr>
      </w:pPr>
    </w:p>
    <w:p w:rsidR="00BA0E86" w:rsidRPr="00C6712F" w:rsidRDefault="00BA0E86">
      <w:pPr>
        <w:pStyle w:val="Header"/>
        <w:tabs>
          <w:tab w:val="clear" w:pos="8640"/>
          <w:tab w:val="left" w:pos="2250"/>
          <w:tab w:val="right" w:pos="9360"/>
        </w:tabs>
        <w:rPr>
          <w:rFonts w:ascii="Arial" w:hAnsi="Arial" w:cs="Arial"/>
          <w:bCs/>
          <w:sz w:val="20"/>
        </w:rPr>
      </w:pPr>
    </w:p>
    <w:p w:rsidR="00BA0E86" w:rsidRPr="00C6712F" w:rsidRDefault="00BA0E86" w:rsidP="00752CFF">
      <w:pPr>
        <w:pStyle w:val="Header"/>
        <w:tabs>
          <w:tab w:val="clear" w:pos="8640"/>
          <w:tab w:val="left" w:pos="1800"/>
          <w:tab w:val="right" w:pos="9360"/>
        </w:tabs>
        <w:rPr>
          <w:rFonts w:ascii="Arial" w:hAnsi="Arial" w:cs="Arial"/>
        </w:rPr>
      </w:pPr>
      <w:r w:rsidRPr="00C6712F">
        <w:rPr>
          <w:rFonts w:ascii="Arial" w:hAnsi="Arial" w:cs="Arial"/>
          <w:bCs/>
        </w:rPr>
        <w:t>Prepared for:</w:t>
      </w:r>
      <w:r w:rsidRPr="00C6712F">
        <w:rPr>
          <w:rFonts w:ascii="Arial" w:hAnsi="Arial" w:cs="Arial"/>
          <w:bCs/>
        </w:rPr>
        <w:tab/>
      </w:r>
      <w:r w:rsidRPr="00C6712F">
        <w:rPr>
          <w:rFonts w:ascii="Arial" w:hAnsi="Arial" w:cs="Arial"/>
        </w:rPr>
        <w:t xml:space="preserve">William </w:t>
      </w:r>
      <w:proofErr w:type="spellStart"/>
      <w:r w:rsidRPr="00C6712F">
        <w:rPr>
          <w:rFonts w:ascii="Arial" w:hAnsi="Arial" w:cs="Arial"/>
        </w:rPr>
        <w:t>Benjey</w:t>
      </w:r>
      <w:proofErr w:type="spellEnd"/>
      <w:r>
        <w:rPr>
          <w:rFonts w:ascii="Arial" w:hAnsi="Arial" w:cs="Arial"/>
        </w:rPr>
        <w:t xml:space="preserve"> and Donna </w:t>
      </w:r>
      <w:proofErr w:type="spellStart"/>
      <w:r>
        <w:rPr>
          <w:rFonts w:ascii="Arial" w:hAnsi="Arial" w:cs="Arial"/>
        </w:rPr>
        <w:t>Schwede</w:t>
      </w:r>
      <w:proofErr w:type="spellEnd"/>
    </w:p>
    <w:p w:rsidR="00BA0E86" w:rsidRPr="00C6712F" w:rsidRDefault="00BA0E86" w:rsidP="00752CFF">
      <w:pPr>
        <w:pStyle w:val="Header"/>
        <w:tabs>
          <w:tab w:val="clear" w:pos="8640"/>
          <w:tab w:val="left" w:pos="1800"/>
          <w:tab w:val="right" w:pos="9360"/>
        </w:tabs>
        <w:rPr>
          <w:rFonts w:ascii="Arial" w:hAnsi="Arial" w:cs="Arial"/>
        </w:rPr>
      </w:pPr>
      <w:r w:rsidRPr="00C6712F">
        <w:rPr>
          <w:rFonts w:ascii="Arial" w:hAnsi="Arial" w:cs="Arial"/>
        </w:rPr>
        <w:tab/>
        <w:t>U.S. EPA, ORD/NERL/AMD/APMB</w:t>
      </w:r>
    </w:p>
    <w:p w:rsidR="00BA0E86" w:rsidRDefault="00BA0E86" w:rsidP="00752CFF">
      <w:pPr>
        <w:pStyle w:val="Header"/>
        <w:tabs>
          <w:tab w:val="clear" w:pos="8640"/>
          <w:tab w:val="left" w:pos="1800"/>
          <w:tab w:val="right" w:pos="9360"/>
        </w:tabs>
        <w:rPr>
          <w:rFonts w:ascii="Arial" w:hAnsi="Arial" w:cs="Arial"/>
        </w:rPr>
      </w:pPr>
      <w:r w:rsidRPr="00C6712F">
        <w:rPr>
          <w:rFonts w:ascii="Arial" w:hAnsi="Arial" w:cs="Arial"/>
        </w:rPr>
        <w:tab/>
        <w:t>E243-04</w:t>
      </w:r>
    </w:p>
    <w:p w:rsidR="00BA0E86" w:rsidRDefault="00BA0E86"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USEPA Mailroom</w:t>
      </w:r>
    </w:p>
    <w:p w:rsidR="00BA0E86" w:rsidRPr="00C6712F" w:rsidRDefault="00BA0E86"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rsidR="00BA0E86" w:rsidRDefault="00BA0E86" w:rsidP="00752CFF">
      <w:pPr>
        <w:pStyle w:val="Header"/>
        <w:tabs>
          <w:tab w:val="clear" w:pos="8640"/>
          <w:tab w:val="left" w:pos="1800"/>
          <w:tab w:val="right" w:pos="9360"/>
        </w:tabs>
        <w:rPr>
          <w:rFonts w:ascii="Arial" w:hAnsi="Arial" w:cs="Arial"/>
          <w:bCs/>
        </w:rPr>
      </w:pPr>
    </w:p>
    <w:p w:rsidR="00BA0E86" w:rsidRPr="00C6712F" w:rsidRDefault="00BA0E86" w:rsidP="00752CFF">
      <w:pPr>
        <w:pStyle w:val="Header"/>
        <w:tabs>
          <w:tab w:val="clear" w:pos="8640"/>
          <w:tab w:val="left" w:pos="1800"/>
          <w:tab w:val="right" w:pos="9360"/>
        </w:tabs>
        <w:rPr>
          <w:rFonts w:ascii="Arial" w:hAnsi="Arial" w:cs="Arial"/>
          <w:bCs/>
        </w:rPr>
      </w:pPr>
    </w:p>
    <w:p w:rsidR="00BA0E86"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 xml:space="preserve">Prepared by: </w:t>
      </w:r>
      <w:r w:rsidRPr="00C6712F">
        <w:rPr>
          <w:rFonts w:ascii="Arial" w:hAnsi="Arial" w:cs="Arial"/>
          <w:bCs/>
        </w:rPr>
        <w:tab/>
      </w:r>
      <w:r>
        <w:rPr>
          <w:rFonts w:ascii="Arial" w:hAnsi="Arial" w:cs="Arial"/>
          <w:bCs/>
        </w:rPr>
        <w:t>Liz Adams and Qun He</w:t>
      </w:r>
    </w:p>
    <w:p w:rsidR="00BA0E86" w:rsidRPr="00C6712F" w:rsidRDefault="00BA0E86" w:rsidP="00752CFF">
      <w:pPr>
        <w:pStyle w:val="Header"/>
        <w:tabs>
          <w:tab w:val="clear" w:pos="8640"/>
          <w:tab w:val="left" w:pos="1800"/>
          <w:tab w:val="right" w:pos="9360"/>
        </w:tabs>
        <w:rPr>
          <w:rFonts w:ascii="Arial" w:hAnsi="Arial" w:cs="Arial"/>
          <w:bCs/>
        </w:rPr>
      </w:pPr>
      <w:r>
        <w:rPr>
          <w:rFonts w:ascii="Arial" w:hAnsi="Arial" w:cs="Arial"/>
          <w:bCs/>
        </w:rPr>
        <w:tab/>
        <w:t>Institute for the Environment</w:t>
      </w:r>
    </w:p>
    <w:p w:rsidR="00BA0E86" w:rsidRPr="00C6712F"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ab/>
        <w:t>The University of North Carolina at Chapel Hill</w:t>
      </w:r>
    </w:p>
    <w:p w:rsidR="00BA0E86"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ab/>
        <w:t>137 E. Franklin St., CB 6116</w:t>
      </w:r>
    </w:p>
    <w:p w:rsidR="00BA0E86" w:rsidRPr="00C6712F" w:rsidRDefault="00BA0E86" w:rsidP="00752CFF">
      <w:pPr>
        <w:pStyle w:val="Header"/>
        <w:tabs>
          <w:tab w:val="clear" w:pos="8640"/>
          <w:tab w:val="left" w:pos="1800"/>
          <w:tab w:val="right" w:pos="9360"/>
        </w:tabs>
        <w:rPr>
          <w:rFonts w:ascii="Arial" w:hAnsi="Arial" w:cs="Arial"/>
          <w:bCs/>
        </w:rPr>
      </w:pPr>
      <w:r>
        <w:rPr>
          <w:rFonts w:ascii="Arial" w:hAnsi="Arial" w:cs="Arial"/>
          <w:bCs/>
        </w:rPr>
        <w:tab/>
      </w:r>
      <w:r w:rsidRPr="00C6712F">
        <w:rPr>
          <w:rFonts w:ascii="Arial" w:hAnsi="Arial" w:cs="Arial"/>
          <w:bCs/>
        </w:rPr>
        <w:t>Chapel Hill, NC 27599-6116</w:t>
      </w:r>
    </w:p>
    <w:p w:rsidR="00BA0E86" w:rsidRDefault="00BA0E86" w:rsidP="00752CFF">
      <w:pPr>
        <w:pStyle w:val="Header"/>
        <w:tabs>
          <w:tab w:val="clear" w:pos="8640"/>
          <w:tab w:val="left" w:pos="1800"/>
          <w:tab w:val="right" w:pos="9360"/>
        </w:tabs>
        <w:rPr>
          <w:rFonts w:ascii="Arial" w:hAnsi="Arial" w:cs="Arial"/>
          <w:bCs/>
        </w:rPr>
      </w:pPr>
    </w:p>
    <w:p w:rsidR="00BA0E86" w:rsidRPr="00C6712F" w:rsidRDefault="00BA0E86" w:rsidP="00752CFF">
      <w:pPr>
        <w:pStyle w:val="Header"/>
        <w:tabs>
          <w:tab w:val="clear" w:pos="8640"/>
          <w:tab w:val="left" w:pos="1800"/>
          <w:tab w:val="right" w:pos="9360"/>
        </w:tabs>
        <w:rPr>
          <w:rFonts w:ascii="Arial" w:hAnsi="Arial" w:cs="Arial"/>
          <w:bCs/>
        </w:rPr>
      </w:pPr>
    </w:p>
    <w:p w:rsidR="00BA0E86" w:rsidRPr="00C6712F" w:rsidRDefault="00BA0E86" w:rsidP="00410807">
      <w:pPr>
        <w:pStyle w:val="Header"/>
        <w:tabs>
          <w:tab w:val="clear" w:pos="8640"/>
          <w:tab w:val="left" w:pos="1800"/>
          <w:tab w:val="right" w:pos="9360"/>
        </w:tabs>
        <w:rPr>
          <w:rFonts w:ascii="Arial" w:hAnsi="Arial" w:cs="Arial"/>
          <w:bCs/>
        </w:rPr>
      </w:pPr>
      <w:r>
        <w:rPr>
          <w:rFonts w:ascii="Arial" w:hAnsi="Arial" w:cs="Arial"/>
          <w:bCs/>
        </w:rPr>
        <w:t>Date:</w:t>
      </w:r>
      <w:r>
        <w:rPr>
          <w:rFonts w:ascii="Arial" w:hAnsi="Arial" w:cs="Arial"/>
          <w:bCs/>
        </w:rPr>
        <w:tab/>
      </w:r>
      <w:r w:rsidR="00F01C0C">
        <w:rPr>
          <w:rFonts w:ascii="Arial" w:hAnsi="Arial" w:cs="Arial"/>
          <w:bCs/>
        </w:rPr>
        <w:t>May</w:t>
      </w:r>
      <w:r w:rsidR="003D0DA3">
        <w:rPr>
          <w:rFonts w:ascii="Arial" w:hAnsi="Arial" w:cs="Arial"/>
          <w:bCs/>
        </w:rPr>
        <w:t xml:space="preserve"> </w:t>
      </w:r>
      <w:r w:rsidR="00501FC1">
        <w:rPr>
          <w:rFonts w:ascii="Arial" w:hAnsi="Arial" w:cs="Arial"/>
          <w:bCs/>
        </w:rPr>
        <w:t>3</w:t>
      </w:r>
      <w:r w:rsidR="004345AB">
        <w:rPr>
          <w:rFonts w:ascii="Arial" w:hAnsi="Arial" w:cs="Arial"/>
          <w:bCs/>
        </w:rPr>
        <w:t>1</w:t>
      </w:r>
      <w:r>
        <w:rPr>
          <w:rFonts w:ascii="Arial" w:hAnsi="Arial" w:cs="Arial"/>
          <w:bCs/>
        </w:rPr>
        <w:t>, 201</w:t>
      </w:r>
      <w:r w:rsidR="004848EB">
        <w:rPr>
          <w:rFonts w:ascii="Arial" w:hAnsi="Arial" w:cs="Arial"/>
          <w:bCs/>
        </w:rPr>
        <w:t>1</w:t>
      </w:r>
    </w:p>
    <w:p w:rsidR="00BA0E86" w:rsidRDefault="00BA0E86">
      <w:pPr>
        <w:pStyle w:val="Header"/>
        <w:tabs>
          <w:tab w:val="clear" w:pos="8640"/>
          <w:tab w:val="left" w:pos="2250"/>
          <w:tab w:val="right" w:pos="9360"/>
        </w:tabs>
        <w:rPr>
          <w:rFonts w:ascii="Arial" w:hAnsi="Arial" w:cs="Arial"/>
          <w:bCs/>
        </w:rPr>
      </w:pPr>
    </w:p>
    <w:p w:rsidR="00BA0E86" w:rsidRDefault="00BA0E86" w:rsidP="00797927">
      <w:pPr>
        <w:spacing w:before="960"/>
        <w:jc w:val="center"/>
        <w:rPr>
          <w:rFonts w:ascii="Arial" w:hAnsi="Arial" w:cs="Arial"/>
          <w:b/>
          <w:sz w:val="32"/>
          <w:szCs w:val="32"/>
        </w:rPr>
      </w:pPr>
      <w:r>
        <w:br w:type="page"/>
      </w:r>
      <w:bookmarkStart w:id="0" w:name="_Toc80776013"/>
      <w:r w:rsidRPr="001C1CDA">
        <w:rPr>
          <w:rFonts w:ascii="Arial" w:hAnsi="Arial" w:cs="Arial"/>
          <w:b/>
          <w:sz w:val="32"/>
          <w:szCs w:val="32"/>
        </w:rPr>
        <w:lastRenderedPageBreak/>
        <w:t>Contents</w:t>
      </w:r>
      <w:bookmarkEnd w:id="0"/>
    </w:p>
    <w:p w:rsidR="00BA0E86" w:rsidRPr="001C1CDA" w:rsidRDefault="00BA0E86" w:rsidP="001C1CDA">
      <w:pPr>
        <w:jc w:val="center"/>
        <w:rPr>
          <w:rFonts w:ascii="Arial" w:hAnsi="Arial" w:cs="Arial"/>
          <w:b/>
          <w:sz w:val="32"/>
          <w:szCs w:val="32"/>
        </w:rPr>
      </w:pPr>
    </w:p>
    <w:p w:rsidR="00997612" w:rsidRDefault="00423D8D">
      <w:pPr>
        <w:pStyle w:val="TOC1"/>
        <w:rPr>
          <w:rFonts w:asciiTheme="minorHAnsi" w:eastAsiaTheme="minorEastAsia" w:hAnsiTheme="minorHAnsi" w:cstheme="minorBidi"/>
          <w:b w:val="0"/>
          <w:sz w:val="22"/>
          <w:szCs w:val="22"/>
        </w:rPr>
      </w:pPr>
      <w:r>
        <w:fldChar w:fldCharType="begin"/>
      </w:r>
      <w:r w:rsidR="00BA0E86">
        <w:instrText xml:space="preserve"> TOC \o "1-5" \h \z \u </w:instrText>
      </w:r>
      <w:r>
        <w:fldChar w:fldCharType="separate"/>
      </w:r>
      <w:hyperlink w:anchor="_Toc294621812" w:history="1">
        <w:r w:rsidR="00997612" w:rsidRPr="003009E6">
          <w:rPr>
            <w:rStyle w:val="Hyperlink"/>
          </w:rPr>
          <w:t>1</w:t>
        </w:r>
        <w:r w:rsidR="00997612">
          <w:rPr>
            <w:rFonts w:asciiTheme="minorHAnsi" w:eastAsiaTheme="minorEastAsia" w:hAnsiTheme="minorHAnsi" w:cstheme="minorBidi"/>
            <w:b w:val="0"/>
            <w:sz w:val="22"/>
            <w:szCs w:val="22"/>
          </w:rPr>
          <w:tab/>
        </w:r>
        <w:r w:rsidR="00997612" w:rsidRPr="003009E6">
          <w:rPr>
            <w:rStyle w:val="Hyperlink"/>
          </w:rPr>
          <w:t>Introduction</w:t>
        </w:r>
        <w:r w:rsidR="00997612">
          <w:rPr>
            <w:webHidden/>
          </w:rPr>
          <w:tab/>
        </w:r>
        <w:r w:rsidR="00997612">
          <w:rPr>
            <w:webHidden/>
          </w:rPr>
          <w:fldChar w:fldCharType="begin"/>
        </w:r>
        <w:r w:rsidR="00997612">
          <w:rPr>
            <w:webHidden/>
          </w:rPr>
          <w:instrText xml:space="preserve"> PAGEREF _Toc294621812 \h </w:instrText>
        </w:r>
        <w:r w:rsidR="00997612">
          <w:rPr>
            <w:webHidden/>
          </w:rPr>
        </w:r>
        <w:r w:rsidR="00997612">
          <w:rPr>
            <w:webHidden/>
          </w:rPr>
          <w:fldChar w:fldCharType="separate"/>
        </w:r>
        <w:r w:rsidR="00997612">
          <w:rPr>
            <w:webHidden/>
          </w:rPr>
          <w:t>1</w:t>
        </w:r>
        <w:r w:rsidR="00997612">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3" w:history="1">
        <w:r w:rsidRPr="003009E6">
          <w:rPr>
            <w:rStyle w:val="Hyperlink"/>
            <w:noProof/>
          </w:rPr>
          <w:t>1.1</w:t>
        </w:r>
        <w:r>
          <w:rPr>
            <w:rFonts w:asciiTheme="minorHAnsi" w:eastAsiaTheme="minorEastAsia" w:hAnsiTheme="minorHAnsi" w:cstheme="minorBidi"/>
            <w:noProof/>
            <w:sz w:val="22"/>
            <w:szCs w:val="22"/>
          </w:rPr>
          <w:tab/>
        </w:r>
        <w:r w:rsidRPr="003009E6">
          <w:rPr>
            <w:rStyle w:val="Hyperlink"/>
            <w:noProof/>
          </w:rPr>
          <w:t>Background</w:t>
        </w:r>
        <w:r>
          <w:rPr>
            <w:noProof/>
            <w:webHidden/>
          </w:rPr>
          <w:tab/>
        </w:r>
        <w:r>
          <w:rPr>
            <w:noProof/>
            <w:webHidden/>
          </w:rPr>
          <w:fldChar w:fldCharType="begin"/>
        </w:r>
        <w:r>
          <w:rPr>
            <w:noProof/>
            <w:webHidden/>
          </w:rPr>
          <w:instrText xml:space="preserve"> PAGEREF _Toc294621813 \h </w:instrText>
        </w:r>
        <w:r>
          <w:rPr>
            <w:noProof/>
            <w:webHidden/>
          </w:rPr>
        </w:r>
        <w:r>
          <w:rPr>
            <w:noProof/>
            <w:webHidden/>
          </w:rPr>
          <w:fldChar w:fldCharType="separate"/>
        </w:r>
        <w:r>
          <w:rPr>
            <w:noProof/>
            <w:webHidden/>
          </w:rPr>
          <w:t>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4" w:history="1">
        <w:r w:rsidRPr="003009E6">
          <w:rPr>
            <w:rStyle w:val="Hyperlink"/>
            <w:noProof/>
          </w:rPr>
          <w:t>1.2</w:t>
        </w:r>
        <w:r>
          <w:rPr>
            <w:rFonts w:asciiTheme="minorHAnsi" w:eastAsiaTheme="minorEastAsia" w:hAnsiTheme="minorHAnsi" w:cstheme="minorBidi"/>
            <w:noProof/>
            <w:sz w:val="22"/>
            <w:szCs w:val="22"/>
          </w:rPr>
          <w:tab/>
        </w:r>
        <w:r w:rsidRPr="003009E6">
          <w:rPr>
            <w:rStyle w:val="Hyperlink"/>
            <w:noProof/>
          </w:rPr>
          <w:t>Where to Obtain VERDI</w:t>
        </w:r>
        <w:r>
          <w:rPr>
            <w:noProof/>
            <w:webHidden/>
          </w:rPr>
          <w:tab/>
        </w:r>
        <w:r>
          <w:rPr>
            <w:noProof/>
            <w:webHidden/>
          </w:rPr>
          <w:fldChar w:fldCharType="begin"/>
        </w:r>
        <w:r>
          <w:rPr>
            <w:noProof/>
            <w:webHidden/>
          </w:rPr>
          <w:instrText xml:space="preserve"> PAGEREF _Toc294621814 \h </w:instrText>
        </w:r>
        <w:r>
          <w:rPr>
            <w:noProof/>
            <w:webHidden/>
          </w:rPr>
        </w:r>
        <w:r>
          <w:rPr>
            <w:noProof/>
            <w:webHidden/>
          </w:rPr>
          <w:fldChar w:fldCharType="separate"/>
        </w:r>
        <w:r>
          <w:rPr>
            <w:noProof/>
            <w:webHidden/>
          </w:rPr>
          <w:t>2</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5" w:history="1">
        <w:r w:rsidRPr="003009E6">
          <w:rPr>
            <w:rStyle w:val="Hyperlink"/>
            <w:noProof/>
          </w:rPr>
          <w:t>1.3</w:t>
        </w:r>
        <w:r>
          <w:rPr>
            <w:rFonts w:asciiTheme="minorHAnsi" w:eastAsiaTheme="minorEastAsia" w:hAnsiTheme="minorHAnsi" w:cstheme="minorBidi"/>
            <w:noProof/>
            <w:sz w:val="22"/>
            <w:szCs w:val="22"/>
          </w:rPr>
          <w:tab/>
        </w:r>
        <w:r w:rsidRPr="003009E6">
          <w:rPr>
            <w:rStyle w:val="Hyperlink"/>
            <w:noProof/>
          </w:rPr>
          <w:t>Where to Obtain VERDI Documentation</w:t>
        </w:r>
        <w:r>
          <w:rPr>
            <w:noProof/>
            <w:webHidden/>
          </w:rPr>
          <w:tab/>
        </w:r>
        <w:r>
          <w:rPr>
            <w:noProof/>
            <w:webHidden/>
          </w:rPr>
          <w:fldChar w:fldCharType="begin"/>
        </w:r>
        <w:r>
          <w:rPr>
            <w:noProof/>
            <w:webHidden/>
          </w:rPr>
          <w:instrText xml:space="preserve"> PAGEREF _Toc294621815 \h </w:instrText>
        </w:r>
        <w:r>
          <w:rPr>
            <w:noProof/>
            <w:webHidden/>
          </w:rPr>
        </w:r>
        <w:r>
          <w:rPr>
            <w:noProof/>
            <w:webHidden/>
          </w:rPr>
          <w:fldChar w:fldCharType="separate"/>
        </w:r>
        <w:r>
          <w:rPr>
            <w:noProof/>
            <w:webHidden/>
          </w:rPr>
          <w:t>6</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6" w:history="1">
        <w:r w:rsidRPr="003009E6">
          <w:rPr>
            <w:rStyle w:val="Hyperlink"/>
            <w:noProof/>
            <w:lang w:val="nb-NO"/>
          </w:rPr>
          <w:t>1.4</w:t>
        </w:r>
        <w:r>
          <w:rPr>
            <w:rFonts w:asciiTheme="minorHAnsi" w:eastAsiaTheme="minorEastAsia" w:hAnsiTheme="minorHAnsi" w:cstheme="minorBidi"/>
            <w:noProof/>
            <w:sz w:val="22"/>
            <w:szCs w:val="22"/>
          </w:rPr>
          <w:tab/>
        </w:r>
        <w:r w:rsidRPr="003009E6">
          <w:rPr>
            <w:rStyle w:val="Hyperlink"/>
            <w:noProof/>
            <w:lang w:val="nb-NO"/>
          </w:rPr>
          <w:t>Help Desk Support for VERDI</w:t>
        </w:r>
        <w:r>
          <w:rPr>
            <w:noProof/>
            <w:webHidden/>
          </w:rPr>
          <w:tab/>
        </w:r>
        <w:r>
          <w:rPr>
            <w:noProof/>
            <w:webHidden/>
          </w:rPr>
          <w:fldChar w:fldCharType="begin"/>
        </w:r>
        <w:r>
          <w:rPr>
            <w:noProof/>
            <w:webHidden/>
          </w:rPr>
          <w:instrText xml:space="preserve"> PAGEREF _Toc294621816 \h </w:instrText>
        </w:r>
        <w:r>
          <w:rPr>
            <w:noProof/>
            <w:webHidden/>
          </w:rPr>
        </w:r>
        <w:r>
          <w:rPr>
            <w:noProof/>
            <w:webHidden/>
          </w:rPr>
          <w:fldChar w:fldCharType="separate"/>
        </w:r>
        <w:r>
          <w:rPr>
            <w:noProof/>
            <w:webHidden/>
          </w:rPr>
          <w:t>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7" w:history="1">
        <w:r w:rsidRPr="003009E6">
          <w:rPr>
            <w:rStyle w:val="Hyperlink"/>
            <w:noProof/>
          </w:rPr>
          <w:t>1.5</w:t>
        </w:r>
        <w:r>
          <w:rPr>
            <w:rFonts w:asciiTheme="minorHAnsi" w:eastAsiaTheme="minorEastAsia" w:hAnsiTheme="minorHAnsi" w:cstheme="minorBidi"/>
            <w:noProof/>
            <w:sz w:val="22"/>
            <w:szCs w:val="22"/>
          </w:rPr>
          <w:tab/>
        </w:r>
        <w:r w:rsidRPr="003009E6">
          <w:rPr>
            <w:rStyle w:val="Hyperlink"/>
            <w:noProof/>
          </w:rPr>
          <w:t>Future VERDI Development</w:t>
        </w:r>
        <w:r>
          <w:rPr>
            <w:noProof/>
            <w:webHidden/>
          </w:rPr>
          <w:tab/>
        </w:r>
        <w:r>
          <w:rPr>
            <w:noProof/>
            <w:webHidden/>
          </w:rPr>
          <w:fldChar w:fldCharType="begin"/>
        </w:r>
        <w:r>
          <w:rPr>
            <w:noProof/>
            <w:webHidden/>
          </w:rPr>
          <w:instrText xml:space="preserve"> PAGEREF _Toc294621817 \h </w:instrText>
        </w:r>
        <w:r>
          <w:rPr>
            <w:noProof/>
            <w:webHidden/>
          </w:rPr>
        </w:r>
        <w:r>
          <w:rPr>
            <w:noProof/>
            <w:webHidden/>
          </w:rPr>
          <w:fldChar w:fldCharType="separate"/>
        </w:r>
        <w:r>
          <w:rPr>
            <w:noProof/>
            <w:webHidden/>
          </w:rPr>
          <w:t>8</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18" w:history="1">
        <w:r w:rsidRPr="003009E6">
          <w:rPr>
            <w:rStyle w:val="Hyperlink"/>
          </w:rPr>
          <w:t>2</w:t>
        </w:r>
        <w:r>
          <w:rPr>
            <w:rFonts w:asciiTheme="minorHAnsi" w:eastAsiaTheme="minorEastAsia" w:hAnsiTheme="minorHAnsi" w:cstheme="minorBidi"/>
            <w:b w:val="0"/>
            <w:sz w:val="22"/>
            <w:szCs w:val="22"/>
          </w:rPr>
          <w:tab/>
        </w:r>
        <w:r w:rsidRPr="003009E6">
          <w:rPr>
            <w:rStyle w:val="Hyperlink"/>
          </w:rPr>
          <w:t>Requirements for Using VERDI</w:t>
        </w:r>
        <w:r>
          <w:rPr>
            <w:webHidden/>
          </w:rPr>
          <w:tab/>
        </w:r>
        <w:r>
          <w:rPr>
            <w:webHidden/>
          </w:rPr>
          <w:fldChar w:fldCharType="begin"/>
        </w:r>
        <w:r>
          <w:rPr>
            <w:webHidden/>
          </w:rPr>
          <w:instrText xml:space="preserve"> PAGEREF _Toc294621818 \h </w:instrText>
        </w:r>
        <w:r>
          <w:rPr>
            <w:webHidden/>
          </w:rPr>
        </w:r>
        <w:r>
          <w:rPr>
            <w:webHidden/>
          </w:rPr>
          <w:fldChar w:fldCharType="separate"/>
        </w:r>
        <w:r>
          <w:rPr>
            <w:webHidden/>
          </w:rPr>
          <w:t>9</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19" w:history="1">
        <w:r w:rsidRPr="003009E6">
          <w:rPr>
            <w:rStyle w:val="Hyperlink"/>
            <w:noProof/>
          </w:rPr>
          <w:t>2.1</w:t>
        </w:r>
        <w:r>
          <w:rPr>
            <w:rFonts w:asciiTheme="minorHAnsi" w:eastAsiaTheme="minorEastAsia" w:hAnsiTheme="minorHAnsi" w:cstheme="minorBidi"/>
            <w:noProof/>
            <w:sz w:val="22"/>
            <w:szCs w:val="22"/>
          </w:rPr>
          <w:tab/>
        </w:r>
        <w:r w:rsidRPr="003009E6">
          <w:rPr>
            <w:rStyle w:val="Hyperlink"/>
            <w:noProof/>
          </w:rPr>
          <w:t>Java Runtime Environment</w:t>
        </w:r>
        <w:r>
          <w:rPr>
            <w:noProof/>
            <w:webHidden/>
          </w:rPr>
          <w:tab/>
        </w:r>
        <w:r>
          <w:rPr>
            <w:noProof/>
            <w:webHidden/>
          </w:rPr>
          <w:fldChar w:fldCharType="begin"/>
        </w:r>
        <w:r>
          <w:rPr>
            <w:noProof/>
            <w:webHidden/>
          </w:rPr>
          <w:instrText xml:space="preserve"> PAGEREF _Toc294621819 \h </w:instrText>
        </w:r>
        <w:r>
          <w:rPr>
            <w:noProof/>
            <w:webHidden/>
          </w:rPr>
        </w:r>
        <w:r>
          <w:rPr>
            <w:noProof/>
            <w:webHidden/>
          </w:rPr>
          <w:fldChar w:fldCharType="separate"/>
        </w:r>
        <w:r>
          <w:rPr>
            <w:noProof/>
            <w:webHidden/>
          </w:rPr>
          <w:t>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0" w:history="1">
        <w:r w:rsidRPr="003009E6">
          <w:rPr>
            <w:rStyle w:val="Hyperlink"/>
            <w:noProof/>
          </w:rPr>
          <w:t>2.2</w:t>
        </w:r>
        <w:r>
          <w:rPr>
            <w:rFonts w:asciiTheme="minorHAnsi" w:eastAsiaTheme="minorEastAsia" w:hAnsiTheme="minorHAnsi" w:cstheme="minorBidi"/>
            <w:noProof/>
            <w:sz w:val="22"/>
            <w:szCs w:val="22"/>
          </w:rPr>
          <w:tab/>
        </w:r>
        <w:r w:rsidRPr="003009E6">
          <w:rPr>
            <w:rStyle w:val="Hyperlink"/>
            <w:noProof/>
          </w:rPr>
          <w:t>Memory and CPU Requirements</w:t>
        </w:r>
        <w:r>
          <w:rPr>
            <w:noProof/>
            <w:webHidden/>
          </w:rPr>
          <w:tab/>
        </w:r>
        <w:r>
          <w:rPr>
            <w:noProof/>
            <w:webHidden/>
          </w:rPr>
          <w:fldChar w:fldCharType="begin"/>
        </w:r>
        <w:r>
          <w:rPr>
            <w:noProof/>
            <w:webHidden/>
          </w:rPr>
          <w:instrText xml:space="preserve"> PAGEREF _Toc294621820 \h </w:instrText>
        </w:r>
        <w:r>
          <w:rPr>
            <w:noProof/>
            <w:webHidden/>
          </w:rPr>
        </w:r>
        <w:r>
          <w:rPr>
            <w:noProof/>
            <w:webHidden/>
          </w:rPr>
          <w:fldChar w:fldCharType="separate"/>
        </w:r>
        <w:r>
          <w:rPr>
            <w:noProof/>
            <w:webHidden/>
          </w:rPr>
          <w:t>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1" w:history="1">
        <w:r w:rsidRPr="003009E6">
          <w:rPr>
            <w:rStyle w:val="Hyperlink"/>
            <w:noProof/>
          </w:rPr>
          <w:t>2.3</w:t>
        </w:r>
        <w:r>
          <w:rPr>
            <w:rFonts w:asciiTheme="minorHAnsi" w:eastAsiaTheme="minorEastAsia" w:hAnsiTheme="minorHAnsi" w:cstheme="minorBidi"/>
            <w:noProof/>
            <w:sz w:val="22"/>
            <w:szCs w:val="22"/>
          </w:rPr>
          <w:tab/>
        </w:r>
        <w:r w:rsidRPr="003009E6">
          <w:rPr>
            <w:rStyle w:val="Hyperlink"/>
            <w:noProof/>
          </w:rPr>
          <w:t>Requirements to Run VERDI Remotely</w:t>
        </w:r>
        <w:r>
          <w:rPr>
            <w:noProof/>
            <w:webHidden/>
          </w:rPr>
          <w:tab/>
        </w:r>
        <w:r>
          <w:rPr>
            <w:noProof/>
            <w:webHidden/>
          </w:rPr>
          <w:fldChar w:fldCharType="begin"/>
        </w:r>
        <w:r>
          <w:rPr>
            <w:noProof/>
            <w:webHidden/>
          </w:rPr>
          <w:instrText xml:space="preserve"> PAGEREF _Toc294621821 \h </w:instrText>
        </w:r>
        <w:r>
          <w:rPr>
            <w:noProof/>
            <w:webHidden/>
          </w:rPr>
        </w:r>
        <w:r>
          <w:rPr>
            <w:noProof/>
            <w:webHidden/>
          </w:rPr>
          <w:fldChar w:fldCharType="separate"/>
        </w:r>
        <w:r>
          <w:rPr>
            <w:noProof/>
            <w:webHidden/>
          </w:rPr>
          <w:t>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2" w:history="1">
        <w:r w:rsidRPr="003009E6">
          <w:rPr>
            <w:rStyle w:val="Hyperlink"/>
            <w:noProof/>
          </w:rPr>
          <w:t>2.4</w:t>
        </w:r>
        <w:r>
          <w:rPr>
            <w:rFonts w:asciiTheme="minorHAnsi" w:eastAsiaTheme="minorEastAsia" w:hAnsiTheme="minorHAnsi" w:cstheme="minorBidi"/>
            <w:noProof/>
            <w:sz w:val="22"/>
            <w:szCs w:val="22"/>
          </w:rPr>
          <w:tab/>
        </w:r>
        <w:r w:rsidRPr="003009E6">
          <w:rPr>
            <w:rStyle w:val="Hyperlink"/>
            <w:noProof/>
          </w:rPr>
          <w:t>Graphics Requirements</w:t>
        </w:r>
        <w:r>
          <w:rPr>
            <w:noProof/>
            <w:webHidden/>
          </w:rPr>
          <w:tab/>
        </w:r>
        <w:r>
          <w:rPr>
            <w:noProof/>
            <w:webHidden/>
          </w:rPr>
          <w:fldChar w:fldCharType="begin"/>
        </w:r>
        <w:r>
          <w:rPr>
            <w:noProof/>
            <w:webHidden/>
          </w:rPr>
          <w:instrText xml:space="preserve"> PAGEREF _Toc294621822 \h </w:instrText>
        </w:r>
        <w:r>
          <w:rPr>
            <w:noProof/>
            <w:webHidden/>
          </w:rPr>
        </w:r>
        <w:r>
          <w:rPr>
            <w:noProof/>
            <w:webHidden/>
          </w:rPr>
          <w:fldChar w:fldCharType="separate"/>
        </w:r>
        <w:r>
          <w:rPr>
            <w:noProof/>
            <w:webHidden/>
          </w:rPr>
          <w:t>10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3" w:history="1">
        <w:r w:rsidRPr="003009E6">
          <w:rPr>
            <w:rStyle w:val="Hyperlink"/>
            <w:noProof/>
          </w:rPr>
          <w:t>2.5</w:t>
        </w:r>
        <w:r>
          <w:rPr>
            <w:rFonts w:asciiTheme="minorHAnsi" w:eastAsiaTheme="minorEastAsia" w:hAnsiTheme="minorHAnsi" w:cstheme="minorBidi"/>
            <w:noProof/>
            <w:sz w:val="22"/>
            <w:szCs w:val="22"/>
          </w:rPr>
          <w:tab/>
        </w:r>
        <w:r w:rsidRPr="003009E6">
          <w:rPr>
            <w:rStyle w:val="Hyperlink"/>
            <w:noProof/>
          </w:rPr>
          <w:t>Display Properties</w:t>
        </w:r>
        <w:r>
          <w:rPr>
            <w:noProof/>
            <w:webHidden/>
          </w:rPr>
          <w:tab/>
        </w:r>
        <w:r>
          <w:rPr>
            <w:noProof/>
            <w:webHidden/>
          </w:rPr>
          <w:fldChar w:fldCharType="begin"/>
        </w:r>
        <w:r>
          <w:rPr>
            <w:noProof/>
            <w:webHidden/>
          </w:rPr>
          <w:instrText xml:space="preserve"> PAGEREF _Toc294621823 \h </w:instrText>
        </w:r>
        <w:r>
          <w:rPr>
            <w:noProof/>
            <w:webHidden/>
          </w:rPr>
        </w:r>
        <w:r>
          <w:rPr>
            <w:noProof/>
            <w:webHidden/>
          </w:rPr>
          <w:fldChar w:fldCharType="separate"/>
        </w:r>
        <w:r>
          <w:rPr>
            <w:noProof/>
            <w:webHidden/>
          </w:rPr>
          <w:t>10</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24" w:history="1">
        <w:r w:rsidRPr="003009E6">
          <w:rPr>
            <w:rStyle w:val="Hyperlink"/>
          </w:rPr>
          <w:t>3</w:t>
        </w:r>
        <w:r>
          <w:rPr>
            <w:rFonts w:asciiTheme="minorHAnsi" w:eastAsiaTheme="minorEastAsia" w:hAnsiTheme="minorHAnsi" w:cstheme="minorBidi"/>
            <w:b w:val="0"/>
            <w:sz w:val="22"/>
            <w:szCs w:val="22"/>
          </w:rPr>
          <w:tab/>
        </w:r>
        <w:r w:rsidRPr="003009E6">
          <w:rPr>
            <w:rStyle w:val="Hyperlink"/>
          </w:rPr>
          <w:t>VERDI Installation Instructions</w:t>
        </w:r>
        <w:r>
          <w:rPr>
            <w:webHidden/>
          </w:rPr>
          <w:tab/>
        </w:r>
        <w:r>
          <w:rPr>
            <w:webHidden/>
          </w:rPr>
          <w:fldChar w:fldCharType="begin"/>
        </w:r>
        <w:r>
          <w:rPr>
            <w:webHidden/>
          </w:rPr>
          <w:instrText xml:space="preserve"> PAGEREF _Toc294621824 \h </w:instrText>
        </w:r>
        <w:r>
          <w:rPr>
            <w:webHidden/>
          </w:rPr>
        </w:r>
        <w:r>
          <w:rPr>
            <w:webHidden/>
          </w:rPr>
          <w:fldChar w:fldCharType="separate"/>
        </w:r>
        <w:r>
          <w:rPr>
            <w:webHidden/>
          </w:rPr>
          <w:t>10</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5" w:history="1">
        <w:r w:rsidRPr="003009E6">
          <w:rPr>
            <w:rStyle w:val="Hyperlink"/>
            <w:noProof/>
          </w:rPr>
          <w:t>3.1</w:t>
        </w:r>
        <w:r>
          <w:rPr>
            <w:rFonts w:asciiTheme="minorHAnsi" w:eastAsiaTheme="minorEastAsia" w:hAnsiTheme="minorHAnsi" w:cstheme="minorBidi"/>
            <w:noProof/>
            <w:sz w:val="22"/>
            <w:szCs w:val="22"/>
          </w:rPr>
          <w:tab/>
        </w:r>
        <w:r w:rsidRPr="003009E6">
          <w:rPr>
            <w:rStyle w:val="Hyperlink"/>
            <w:noProof/>
          </w:rPr>
          <w:t>VERDI Installation</w:t>
        </w:r>
        <w:r>
          <w:rPr>
            <w:noProof/>
            <w:webHidden/>
          </w:rPr>
          <w:tab/>
        </w:r>
        <w:r>
          <w:rPr>
            <w:noProof/>
            <w:webHidden/>
          </w:rPr>
          <w:fldChar w:fldCharType="begin"/>
        </w:r>
        <w:r>
          <w:rPr>
            <w:noProof/>
            <w:webHidden/>
          </w:rPr>
          <w:instrText xml:space="preserve"> PAGEREF _Toc294621825 \h </w:instrText>
        </w:r>
        <w:r>
          <w:rPr>
            <w:noProof/>
            <w:webHidden/>
          </w:rPr>
        </w:r>
        <w:r>
          <w:rPr>
            <w:noProof/>
            <w:webHidden/>
          </w:rPr>
          <w:fldChar w:fldCharType="separate"/>
        </w:r>
        <w:r>
          <w:rPr>
            <w:noProof/>
            <w:webHidden/>
          </w:rPr>
          <w:t>10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6" w:history="1">
        <w:r w:rsidRPr="003009E6">
          <w:rPr>
            <w:rStyle w:val="Hyperlink"/>
            <w:noProof/>
          </w:rPr>
          <w:t>3.2</w:t>
        </w:r>
        <w:r>
          <w:rPr>
            <w:rFonts w:asciiTheme="minorHAnsi" w:eastAsiaTheme="minorEastAsia" w:hAnsiTheme="minorHAnsi" w:cstheme="minorBidi"/>
            <w:noProof/>
            <w:sz w:val="22"/>
            <w:szCs w:val="22"/>
          </w:rPr>
          <w:tab/>
        </w:r>
        <w:r w:rsidRPr="003009E6">
          <w:rPr>
            <w:rStyle w:val="Hyperlink"/>
            <w:noProof/>
          </w:rPr>
          <w:t>Installation Instructions for Linux and Other Non-Windows JRE</w:t>
        </w:r>
        <w:r w:rsidRPr="003009E6">
          <w:rPr>
            <w:rStyle w:val="Hyperlink"/>
            <w:noProof/>
            <w:position w:val="4"/>
          </w:rPr>
          <w:t>™</w:t>
        </w:r>
        <w:r w:rsidRPr="003009E6">
          <w:rPr>
            <w:rStyle w:val="Hyperlink"/>
            <w:noProof/>
          </w:rPr>
          <w:t xml:space="preserve"> 6 Supported System Configurations</w:t>
        </w:r>
        <w:r>
          <w:rPr>
            <w:noProof/>
            <w:webHidden/>
          </w:rPr>
          <w:tab/>
        </w:r>
        <w:r>
          <w:rPr>
            <w:noProof/>
            <w:webHidden/>
          </w:rPr>
          <w:fldChar w:fldCharType="begin"/>
        </w:r>
        <w:r>
          <w:rPr>
            <w:noProof/>
            <w:webHidden/>
          </w:rPr>
          <w:instrText xml:space="preserve"> PAGEREF _Toc294621826 \h </w:instrText>
        </w:r>
        <w:r>
          <w:rPr>
            <w:noProof/>
            <w:webHidden/>
          </w:rPr>
        </w:r>
        <w:r>
          <w:rPr>
            <w:noProof/>
            <w:webHidden/>
          </w:rPr>
          <w:fldChar w:fldCharType="separate"/>
        </w:r>
        <w:r>
          <w:rPr>
            <w:noProof/>
            <w:webHidden/>
          </w:rPr>
          <w:t>10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7" w:history="1">
        <w:r w:rsidRPr="003009E6">
          <w:rPr>
            <w:rStyle w:val="Hyperlink"/>
            <w:noProof/>
          </w:rPr>
          <w:t>3.3</w:t>
        </w:r>
        <w:r>
          <w:rPr>
            <w:rFonts w:asciiTheme="minorHAnsi" w:eastAsiaTheme="minorEastAsia" w:hAnsiTheme="minorHAnsi" w:cstheme="minorBidi"/>
            <w:noProof/>
            <w:sz w:val="22"/>
            <w:szCs w:val="22"/>
          </w:rPr>
          <w:tab/>
        </w:r>
        <w:r w:rsidRPr="003009E6">
          <w:rPr>
            <w:rStyle w:val="Hyperlink"/>
            <w:noProof/>
          </w:rPr>
          <w:t>Installation Instructions for computer that that requires a JRE</w:t>
        </w:r>
        <w:r w:rsidRPr="003009E6">
          <w:rPr>
            <w:rStyle w:val="Hyperlink"/>
            <w:noProof/>
            <w:vertAlign w:val="superscript"/>
          </w:rPr>
          <w:t>TM</w:t>
        </w:r>
        <w:r w:rsidRPr="003009E6">
          <w:rPr>
            <w:rStyle w:val="Hyperlink"/>
            <w:noProof/>
          </w:rPr>
          <w:t xml:space="preserve"> 6 other than what was provided in the distribution:</w:t>
        </w:r>
        <w:r>
          <w:rPr>
            <w:noProof/>
            <w:webHidden/>
          </w:rPr>
          <w:tab/>
        </w:r>
        <w:r>
          <w:rPr>
            <w:noProof/>
            <w:webHidden/>
          </w:rPr>
          <w:fldChar w:fldCharType="begin"/>
        </w:r>
        <w:r>
          <w:rPr>
            <w:noProof/>
            <w:webHidden/>
          </w:rPr>
          <w:instrText xml:space="preserve"> PAGEREF _Toc294621827 \h </w:instrText>
        </w:r>
        <w:r>
          <w:rPr>
            <w:noProof/>
            <w:webHidden/>
          </w:rPr>
        </w:r>
        <w:r>
          <w:rPr>
            <w:noProof/>
            <w:webHidden/>
          </w:rPr>
          <w:fldChar w:fldCharType="separate"/>
        </w:r>
        <w:r>
          <w:rPr>
            <w:noProof/>
            <w:webHidden/>
          </w:rPr>
          <w:t>11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8" w:history="1">
        <w:r w:rsidRPr="003009E6">
          <w:rPr>
            <w:rStyle w:val="Hyperlink"/>
            <w:noProof/>
          </w:rPr>
          <w:t>3.4</w:t>
        </w:r>
        <w:r>
          <w:rPr>
            <w:rFonts w:asciiTheme="minorHAnsi" w:eastAsiaTheme="minorEastAsia" w:hAnsiTheme="minorHAnsi" w:cstheme="minorBidi"/>
            <w:noProof/>
            <w:sz w:val="22"/>
            <w:szCs w:val="22"/>
          </w:rPr>
          <w:tab/>
        </w:r>
        <w:r w:rsidRPr="003009E6">
          <w:rPr>
            <w:rStyle w:val="Hyperlink"/>
            <w:noProof/>
          </w:rPr>
          <w:t>Installation Instructions for Windows</w:t>
        </w:r>
        <w:r>
          <w:rPr>
            <w:noProof/>
            <w:webHidden/>
          </w:rPr>
          <w:tab/>
        </w:r>
        <w:r>
          <w:rPr>
            <w:noProof/>
            <w:webHidden/>
          </w:rPr>
          <w:fldChar w:fldCharType="begin"/>
        </w:r>
        <w:r>
          <w:rPr>
            <w:noProof/>
            <w:webHidden/>
          </w:rPr>
          <w:instrText xml:space="preserve"> PAGEREF _Toc294621828 \h </w:instrText>
        </w:r>
        <w:r>
          <w:rPr>
            <w:noProof/>
            <w:webHidden/>
          </w:rPr>
        </w:r>
        <w:r>
          <w:rPr>
            <w:noProof/>
            <w:webHidden/>
          </w:rPr>
          <w:fldChar w:fldCharType="separate"/>
        </w:r>
        <w:r>
          <w:rPr>
            <w:noProof/>
            <w:webHidden/>
          </w:rPr>
          <w:t>12</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29" w:history="1">
        <w:r w:rsidRPr="003009E6">
          <w:rPr>
            <w:rStyle w:val="Hyperlink"/>
            <w:noProof/>
          </w:rPr>
          <w:t>3.5</w:t>
        </w:r>
        <w:r>
          <w:rPr>
            <w:rFonts w:asciiTheme="minorHAnsi" w:eastAsiaTheme="minorEastAsia" w:hAnsiTheme="minorHAnsi" w:cstheme="minorBidi"/>
            <w:noProof/>
            <w:sz w:val="22"/>
            <w:szCs w:val="22"/>
          </w:rPr>
          <w:tab/>
        </w:r>
        <w:r w:rsidRPr="003009E6">
          <w:rPr>
            <w:rStyle w:val="Hyperlink"/>
            <w:noProof/>
          </w:rPr>
          <w:t>Setting VERDI Preferences</w:t>
        </w:r>
        <w:r>
          <w:rPr>
            <w:noProof/>
            <w:webHidden/>
          </w:rPr>
          <w:tab/>
        </w:r>
        <w:r>
          <w:rPr>
            <w:noProof/>
            <w:webHidden/>
          </w:rPr>
          <w:fldChar w:fldCharType="begin"/>
        </w:r>
        <w:r>
          <w:rPr>
            <w:noProof/>
            <w:webHidden/>
          </w:rPr>
          <w:instrText xml:space="preserve"> PAGEREF _Toc294621829 \h </w:instrText>
        </w:r>
        <w:r>
          <w:rPr>
            <w:noProof/>
            <w:webHidden/>
          </w:rPr>
        </w:r>
        <w:r>
          <w:rPr>
            <w:noProof/>
            <w:webHidden/>
          </w:rPr>
          <w:fldChar w:fldCharType="separate"/>
        </w:r>
        <w:r>
          <w:rPr>
            <w:noProof/>
            <w:webHidden/>
          </w:rPr>
          <w:t>17</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30" w:history="1">
        <w:r w:rsidRPr="003009E6">
          <w:rPr>
            <w:rStyle w:val="Hyperlink"/>
          </w:rPr>
          <w:t>4</w:t>
        </w:r>
        <w:r>
          <w:rPr>
            <w:rFonts w:asciiTheme="minorHAnsi" w:eastAsiaTheme="minorEastAsia" w:hAnsiTheme="minorHAnsi" w:cstheme="minorBidi"/>
            <w:b w:val="0"/>
            <w:sz w:val="22"/>
            <w:szCs w:val="22"/>
          </w:rPr>
          <w:tab/>
        </w:r>
        <w:r w:rsidRPr="003009E6">
          <w:rPr>
            <w:rStyle w:val="Hyperlink"/>
          </w:rPr>
          <w:t>Starting VERDI and Getting Your Data into VERDI</w:t>
        </w:r>
        <w:r>
          <w:rPr>
            <w:webHidden/>
          </w:rPr>
          <w:tab/>
        </w:r>
        <w:r>
          <w:rPr>
            <w:webHidden/>
          </w:rPr>
          <w:fldChar w:fldCharType="begin"/>
        </w:r>
        <w:r>
          <w:rPr>
            <w:webHidden/>
          </w:rPr>
          <w:instrText xml:space="preserve"> PAGEREF _Toc294621830 \h </w:instrText>
        </w:r>
        <w:r>
          <w:rPr>
            <w:webHidden/>
          </w:rPr>
        </w:r>
        <w:r>
          <w:rPr>
            <w:webHidden/>
          </w:rPr>
          <w:fldChar w:fldCharType="separate"/>
        </w:r>
        <w:r>
          <w:rPr>
            <w:webHidden/>
          </w:rPr>
          <w:t>19</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31" w:history="1">
        <w:r w:rsidRPr="003009E6">
          <w:rPr>
            <w:rStyle w:val="Hyperlink"/>
            <w:noProof/>
          </w:rPr>
          <w:t>4.1</w:t>
        </w:r>
        <w:r>
          <w:rPr>
            <w:rFonts w:asciiTheme="minorHAnsi" w:eastAsiaTheme="minorEastAsia" w:hAnsiTheme="minorHAnsi" w:cstheme="minorBidi"/>
            <w:noProof/>
            <w:sz w:val="22"/>
            <w:szCs w:val="22"/>
          </w:rPr>
          <w:tab/>
        </w:r>
        <w:r w:rsidRPr="003009E6">
          <w:rPr>
            <w:rStyle w:val="Hyperlink"/>
            <w:noProof/>
          </w:rPr>
          <w:t>Starting VERDI</w:t>
        </w:r>
        <w:r>
          <w:rPr>
            <w:noProof/>
            <w:webHidden/>
          </w:rPr>
          <w:tab/>
        </w:r>
        <w:r>
          <w:rPr>
            <w:noProof/>
            <w:webHidden/>
          </w:rPr>
          <w:fldChar w:fldCharType="begin"/>
        </w:r>
        <w:r>
          <w:rPr>
            <w:noProof/>
            <w:webHidden/>
          </w:rPr>
          <w:instrText xml:space="preserve"> PAGEREF _Toc294621831 \h </w:instrText>
        </w:r>
        <w:r>
          <w:rPr>
            <w:noProof/>
            <w:webHidden/>
          </w:rPr>
        </w:r>
        <w:r>
          <w:rPr>
            <w:noProof/>
            <w:webHidden/>
          </w:rPr>
          <w:fldChar w:fldCharType="separate"/>
        </w:r>
        <w:r>
          <w:rPr>
            <w:noProof/>
            <w:webHidden/>
          </w:rPr>
          <w:t>19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32" w:history="1">
        <w:r w:rsidRPr="003009E6">
          <w:rPr>
            <w:rStyle w:val="Hyperlink"/>
            <w:noProof/>
          </w:rPr>
          <w:t>4.1.1</w:t>
        </w:r>
        <w:r>
          <w:rPr>
            <w:rFonts w:asciiTheme="minorHAnsi" w:eastAsiaTheme="minorEastAsia" w:hAnsiTheme="minorHAnsi" w:cstheme="minorBidi"/>
            <w:noProof/>
            <w:sz w:val="22"/>
            <w:szCs w:val="22"/>
          </w:rPr>
          <w:tab/>
        </w:r>
        <w:r w:rsidRPr="003009E6">
          <w:rPr>
            <w:rStyle w:val="Hyperlink"/>
            <w:noProof/>
          </w:rPr>
          <w:t>Windows</w:t>
        </w:r>
        <w:r>
          <w:rPr>
            <w:noProof/>
            <w:webHidden/>
          </w:rPr>
          <w:tab/>
        </w:r>
        <w:r>
          <w:rPr>
            <w:noProof/>
            <w:webHidden/>
          </w:rPr>
          <w:fldChar w:fldCharType="begin"/>
        </w:r>
        <w:r>
          <w:rPr>
            <w:noProof/>
            <w:webHidden/>
          </w:rPr>
          <w:instrText xml:space="preserve"> PAGEREF _Toc294621832 \h </w:instrText>
        </w:r>
        <w:r>
          <w:rPr>
            <w:noProof/>
            <w:webHidden/>
          </w:rPr>
        </w:r>
        <w:r>
          <w:rPr>
            <w:noProof/>
            <w:webHidden/>
          </w:rPr>
          <w:fldChar w:fldCharType="separate"/>
        </w:r>
        <w:r>
          <w:rPr>
            <w:noProof/>
            <w:webHidden/>
          </w:rPr>
          <w:t>19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33" w:history="1">
        <w:r w:rsidRPr="003009E6">
          <w:rPr>
            <w:rStyle w:val="Hyperlink"/>
            <w:noProof/>
          </w:rPr>
          <w:t>4.1.2</w:t>
        </w:r>
        <w:r>
          <w:rPr>
            <w:rFonts w:asciiTheme="minorHAnsi" w:eastAsiaTheme="minorEastAsia" w:hAnsiTheme="minorHAnsi" w:cstheme="minorBidi"/>
            <w:noProof/>
            <w:sz w:val="22"/>
            <w:szCs w:val="22"/>
          </w:rPr>
          <w:tab/>
        </w:r>
        <w:r w:rsidRPr="003009E6">
          <w:rPr>
            <w:rStyle w:val="Hyperlink"/>
            <w:noProof/>
          </w:rPr>
          <w:t>Linux and Other Non-Windows JRE</w:t>
        </w:r>
        <w:r w:rsidRPr="003009E6">
          <w:rPr>
            <w:rStyle w:val="Hyperlink"/>
            <w:noProof/>
            <w:vertAlign w:val="superscript"/>
          </w:rPr>
          <w:t>TM</w:t>
        </w:r>
        <w:r w:rsidRPr="003009E6">
          <w:rPr>
            <w:rStyle w:val="Hyperlink"/>
            <w:noProof/>
          </w:rPr>
          <w:t xml:space="preserve"> 6 Supported System Configurations</w:t>
        </w:r>
        <w:r>
          <w:rPr>
            <w:noProof/>
            <w:webHidden/>
          </w:rPr>
          <w:tab/>
        </w:r>
        <w:r>
          <w:rPr>
            <w:noProof/>
            <w:webHidden/>
          </w:rPr>
          <w:fldChar w:fldCharType="begin"/>
        </w:r>
        <w:r>
          <w:rPr>
            <w:noProof/>
            <w:webHidden/>
          </w:rPr>
          <w:instrText xml:space="preserve"> PAGEREF _Toc294621833 \h </w:instrText>
        </w:r>
        <w:r>
          <w:rPr>
            <w:noProof/>
            <w:webHidden/>
          </w:rPr>
        </w:r>
        <w:r>
          <w:rPr>
            <w:noProof/>
            <w:webHidden/>
          </w:rPr>
          <w:fldChar w:fldCharType="separate"/>
        </w:r>
        <w:r>
          <w:rPr>
            <w:noProof/>
            <w:webHidden/>
          </w:rPr>
          <w:t>20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34" w:history="1">
        <w:r w:rsidRPr="003009E6">
          <w:rPr>
            <w:rStyle w:val="Hyperlink"/>
            <w:noProof/>
          </w:rPr>
          <w:t>4.2</w:t>
        </w:r>
        <w:r>
          <w:rPr>
            <w:rFonts w:asciiTheme="minorHAnsi" w:eastAsiaTheme="minorEastAsia" w:hAnsiTheme="minorHAnsi" w:cstheme="minorBidi"/>
            <w:noProof/>
            <w:sz w:val="22"/>
            <w:szCs w:val="22"/>
          </w:rPr>
          <w:tab/>
        </w:r>
        <w:r w:rsidRPr="003009E6">
          <w:rPr>
            <w:rStyle w:val="Hyperlink"/>
            <w:noProof/>
          </w:rPr>
          <w:t>Main Window</w:t>
        </w:r>
        <w:r>
          <w:rPr>
            <w:noProof/>
            <w:webHidden/>
          </w:rPr>
          <w:tab/>
        </w:r>
        <w:r>
          <w:rPr>
            <w:noProof/>
            <w:webHidden/>
          </w:rPr>
          <w:fldChar w:fldCharType="begin"/>
        </w:r>
        <w:r>
          <w:rPr>
            <w:noProof/>
            <w:webHidden/>
          </w:rPr>
          <w:instrText xml:space="preserve"> PAGEREF _Toc294621834 \h </w:instrText>
        </w:r>
        <w:r>
          <w:rPr>
            <w:noProof/>
            <w:webHidden/>
          </w:rPr>
        </w:r>
        <w:r>
          <w:rPr>
            <w:noProof/>
            <w:webHidden/>
          </w:rPr>
          <w:fldChar w:fldCharType="separate"/>
        </w:r>
        <w:r>
          <w:rPr>
            <w:noProof/>
            <w:webHidden/>
          </w:rPr>
          <w:t>20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35" w:history="1">
        <w:r w:rsidRPr="003009E6">
          <w:rPr>
            <w:rStyle w:val="Hyperlink"/>
            <w:noProof/>
          </w:rPr>
          <w:t>4.3</w:t>
        </w:r>
        <w:r>
          <w:rPr>
            <w:rFonts w:asciiTheme="minorHAnsi" w:eastAsiaTheme="minorEastAsia" w:hAnsiTheme="minorHAnsi" w:cstheme="minorBidi"/>
            <w:noProof/>
            <w:sz w:val="22"/>
            <w:szCs w:val="22"/>
          </w:rPr>
          <w:tab/>
        </w:r>
        <w:r w:rsidRPr="003009E6">
          <w:rPr>
            <w:rStyle w:val="Hyperlink"/>
            <w:noProof/>
          </w:rPr>
          <w:t>Floating the Dataset and Formula Panes</w:t>
        </w:r>
        <w:r>
          <w:rPr>
            <w:noProof/>
            <w:webHidden/>
          </w:rPr>
          <w:tab/>
        </w:r>
        <w:r>
          <w:rPr>
            <w:noProof/>
            <w:webHidden/>
          </w:rPr>
          <w:fldChar w:fldCharType="begin"/>
        </w:r>
        <w:r>
          <w:rPr>
            <w:noProof/>
            <w:webHidden/>
          </w:rPr>
          <w:instrText xml:space="preserve"> PAGEREF _Toc294621835 \h </w:instrText>
        </w:r>
        <w:r>
          <w:rPr>
            <w:noProof/>
            <w:webHidden/>
          </w:rPr>
        </w:r>
        <w:r>
          <w:rPr>
            <w:noProof/>
            <w:webHidden/>
          </w:rPr>
          <w:fldChar w:fldCharType="separate"/>
        </w:r>
        <w:r>
          <w:rPr>
            <w:noProof/>
            <w:webHidden/>
          </w:rPr>
          <w:t>21</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36" w:history="1">
        <w:r w:rsidRPr="003009E6">
          <w:rPr>
            <w:rStyle w:val="Hyperlink"/>
          </w:rPr>
          <w:t>5</w:t>
        </w:r>
        <w:r>
          <w:rPr>
            <w:rFonts w:asciiTheme="minorHAnsi" w:eastAsiaTheme="minorEastAsia" w:hAnsiTheme="minorHAnsi" w:cstheme="minorBidi"/>
            <w:b w:val="0"/>
            <w:sz w:val="22"/>
            <w:szCs w:val="22"/>
          </w:rPr>
          <w:tab/>
        </w:r>
        <w:r w:rsidRPr="003009E6">
          <w:rPr>
            <w:rStyle w:val="Hyperlink"/>
          </w:rPr>
          <w:t>Navigating VERDI’s Main Menu Options</w:t>
        </w:r>
        <w:r>
          <w:rPr>
            <w:webHidden/>
          </w:rPr>
          <w:tab/>
        </w:r>
        <w:r>
          <w:rPr>
            <w:webHidden/>
          </w:rPr>
          <w:fldChar w:fldCharType="begin"/>
        </w:r>
        <w:r>
          <w:rPr>
            <w:webHidden/>
          </w:rPr>
          <w:instrText xml:space="preserve"> PAGEREF _Toc294621836 \h </w:instrText>
        </w:r>
        <w:r>
          <w:rPr>
            <w:webHidden/>
          </w:rPr>
        </w:r>
        <w:r>
          <w:rPr>
            <w:webHidden/>
          </w:rPr>
          <w:fldChar w:fldCharType="separate"/>
        </w:r>
        <w:r>
          <w:rPr>
            <w:webHidden/>
          </w:rPr>
          <w:t>21</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37" w:history="1">
        <w:r w:rsidRPr="003009E6">
          <w:rPr>
            <w:rStyle w:val="Hyperlink"/>
            <w:noProof/>
          </w:rPr>
          <w:t>5.1</w:t>
        </w:r>
        <w:r>
          <w:rPr>
            <w:rFonts w:asciiTheme="minorHAnsi" w:eastAsiaTheme="minorEastAsia" w:hAnsiTheme="minorHAnsi" w:cstheme="minorBidi"/>
            <w:noProof/>
            <w:sz w:val="22"/>
            <w:szCs w:val="22"/>
          </w:rPr>
          <w:tab/>
        </w:r>
        <w:r w:rsidRPr="003009E6">
          <w:rPr>
            <w:rStyle w:val="Hyperlink"/>
            <w:noProof/>
          </w:rPr>
          <w:t>File Menu Options</w:t>
        </w:r>
        <w:r>
          <w:rPr>
            <w:noProof/>
            <w:webHidden/>
          </w:rPr>
          <w:tab/>
        </w:r>
        <w:r>
          <w:rPr>
            <w:noProof/>
            <w:webHidden/>
          </w:rPr>
          <w:fldChar w:fldCharType="begin"/>
        </w:r>
        <w:r>
          <w:rPr>
            <w:noProof/>
            <w:webHidden/>
          </w:rPr>
          <w:instrText xml:space="preserve"> PAGEREF _Toc294621837 \h </w:instrText>
        </w:r>
        <w:r>
          <w:rPr>
            <w:noProof/>
            <w:webHidden/>
          </w:rPr>
        </w:r>
        <w:r>
          <w:rPr>
            <w:noProof/>
            <w:webHidden/>
          </w:rPr>
          <w:fldChar w:fldCharType="separate"/>
        </w:r>
        <w:r>
          <w:rPr>
            <w:noProof/>
            <w:webHidden/>
          </w:rPr>
          <w:t>22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38" w:history="1">
        <w:r w:rsidRPr="003009E6">
          <w:rPr>
            <w:rStyle w:val="Hyperlink"/>
            <w:noProof/>
          </w:rPr>
          <w:t>5.1.1</w:t>
        </w:r>
        <w:r>
          <w:rPr>
            <w:rFonts w:asciiTheme="minorHAnsi" w:eastAsiaTheme="minorEastAsia" w:hAnsiTheme="minorHAnsi" w:cstheme="minorBidi"/>
            <w:noProof/>
            <w:sz w:val="22"/>
            <w:szCs w:val="22"/>
          </w:rPr>
          <w:tab/>
        </w:r>
        <w:r w:rsidRPr="003009E6">
          <w:rPr>
            <w:rStyle w:val="Hyperlink"/>
            <w:noProof/>
          </w:rPr>
          <w:t>Open Project</w:t>
        </w:r>
        <w:r>
          <w:rPr>
            <w:noProof/>
            <w:webHidden/>
          </w:rPr>
          <w:tab/>
        </w:r>
        <w:r>
          <w:rPr>
            <w:noProof/>
            <w:webHidden/>
          </w:rPr>
          <w:fldChar w:fldCharType="begin"/>
        </w:r>
        <w:r>
          <w:rPr>
            <w:noProof/>
            <w:webHidden/>
          </w:rPr>
          <w:instrText xml:space="preserve"> PAGEREF _Toc294621838 \h </w:instrText>
        </w:r>
        <w:r>
          <w:rPr>
            <w:noProof/>
            <w:webHidden/>
          </w:rPr>
        </w:r>
        <w:r>
          <w:rPr>
            <w:noProof/>
            <w:webHidden/>
          </w:rPr>
          <w:fldChar w:fldCharType="separate"/>
        </w:r>
        <w:r>
          <w:rPr>
            <w:noProof/>
            <w:webHidden/>
          </w:rPr>
          <w:t>22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39" w:history="1">
        <w:r w:rsidRPr="003009E6">
          <w:rPr>
            <w:rStyle w:val="Hyperlink"/>
            <w:noProof/>
          </w:rPr>
          <w:t>5.1.2</w:t>
        </w:r>
        <w:r>
          <w:rPr>
            <w:rFonts w:asciiTheme="minorHAnsi" w:eastAsiaTheme="minorEastAsia" w:hAnsiTheme="minorHAnsi" w:cstheme="minorBidi"/>
            <w:noProof/>
            <w:sz w:val="22"/>
            <w:szCs w:val="22"/>
          </w:rPr>
          <w:tab/>
        </w:r>
        <w:r w:rsidRPr="003009E6">
          <w:rPr>
            <w:rStyle w:val="Hyperlink"/>
            <w:noProof/>
          </w:rPr>
          <w:t>Save Project</w:t>
        </w:r>
        <w:r>
          <w:rPr>
            <w:noProof/>
            <w:webHidden/>
          </w:rPr>
          <w:tab/>
        </w:r>
        <w:r>
          <w:rPr>
            <w:noProof/>
            <w:webHidden/>
          </w:rPr>
          <w:fldChar w:fldCharType="begin"/>
        </w:r>
        <w:r>
          <w:rPr>
            <w:noProof/>
            <w:webHidden/>
          </w:rPr>
          <w:instrText xml:space="preserve"> PAGEREF _Toc294621839 \h </w:instrText>
        </w:r>
        <w:r>
          <w:rPr>
            <w:noProof/>
            <w:webHidden/>
          </w:rPr>
        </w:r>
        <w:r>
          <w:rPr>
            <w:noProof/>
            <w:webHidden/>
          </w:rPr>
          <w:fldChar w:fldCharType="separate"/>
        </w:r>
        <w:r>
          <w:rPr>
            <w:noProof/>
            <w:webHidden/>
          </w:rPr>
          <w:t>22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40" w:history="1">
        <w:r w:rsidRPr="003009E6">
          <w:rPr>
            <w:rStyle w:val="Hyperlink"/>
            <w:noProof/>
          </w:rPr>
          <w:t>5.1.3</w:t>
        </w:r>
        <w:r>
          <w:rPr>
            <w:rFonts w:asciiTheme="minorHAnsi" w:eastAsiaTheme="minorEastAsia" w:hAnsiTheme="minorHAnsi" w:cstheme="minorBidi"/>
            <w:noProof/>
            <w:sz w:val="22"/>
            <w:szCs w:val="22"/>
          </w:rPr>
          <w:tab/>
        </w:r>
        <w:r w:rsidRPr="003009E6">
          <w:rPr>
            <w:rStyle w:val="Hyperlink"/>
            <w:noProof/>
          </w:rPr>
          <w:t>View Script Editor</w:t>
        </w:r>
        <w:r>
          <w:rPr>
            <w:noProof/>
            <w:webHidden/>
          </w:rPr>
          <w:tab/>
        </w:r>
        <w:r>
          <w:rPr>
            <w:noProof/>
            <w:webHidden/>
          </w:rPr>
          <w:fldChar w:fldCharType="begin"/>
        </w:r>
        <w:r>
          <w:rPr>
            <w:noProof/>
            <w:webHidden/>
          </w:rPr>
          <w:instrText xml:space="preserve"> PAGEREF _Toc294621840 \h </w:instrText>
        </w:r>
        <w:r>
          <w:rPr>
            <w:noProof/>
            <w:webHidden/>
          </w:rPr>
        </w:r>
        <w:r>
          <w:rPr>
            <w:noProof/>
            <w:webHidden/>
          </w:rPr>
          <w:fldChar w:fldCharType="separate"/>
        </w:r>
        <w:r>
          <w:rPr>
            <w:noProof/>
            <w:webHidden/>
          </w:rPr>
          <w:t>22</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41" w:history="1">
        <w:r w:rsidRPr="003009E6">
          <w:rPr>
            <w:rStyle w:val="Hyperlink"/>
            <w:noProof/>
          </w:rPr>
          <w:t>5.2</w:t>
        </w:r>
        <w:r>
          <w:rPr>
            <w:rFonts w:asciiTheme="minorHAnsi" w:eastAsiaTheme="minorEastAsia" w:hAnsiTheme="minorHAnsi" w:cstheme="minorBidi"/>
            <w:noProof/>
            <w:sz w:val="22"/>
            <w:szCs w:val="22"/>
          </w:rPr>
          <w:tab/>
        </w:r>
        <w:r w:rsidRPr="003009E6">
          <w:rPr>
            <w:rStyle w:val="Hyperlink"/>
            <w:noProof/>
          </w:rPr>
          <w:t>Plots Menu Options</w:t>
        </w:r>
        <w:r>
          <w:rPr>
            <w:noProof/>
            <w:webHidden/>
          </w:rPr>
          <w:tab/>
        </w:r>
        <w:r>
          <w:rPr>
            <w:noProof/>
            <w:webHidden/>
          </w:rPr>
          <w:fldChar w:fldCharType="begin"/>
        </w:r>
        <w:r>
          <w:rPr>
            <w:noProof/>
            <w:webHidden/>
          </w:rPr>
          <w:instrText xml:space="preserve"> PAGEREF _Toc294621841 \h </w:instrText>
        </w:r>
        <w:r>
          <w:rPr>
            <w:noProof/>
            <w:webHidden/>
          </w:rPr>
        </w:r>
        <w:r>
          <w:rPr>
            <w:noProof/>
            <w:webHidden/>
          </w:rPr>
          <w:fldChar w:fldCharType="separate"/>
        </w:r>
        <w:r>
          <w:rPr>
            <w:noProof/>
            <w:webHidden/>
          </w:rPr>
          <w:t>23</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42" w:history="1">
        <w:r w:rsidRPr="003009E6">
          <w:rPr>
            <w:rStyle w:val="Hyperlink"/>
            <w:noProof/>
          </w:rPr>
          <w:t>5.2.1</w:t>
        </w:r>
        <w:r>
          <w:rPr>
            <w:rFonts w:asciiTheme="minorHAnsi" w:eastAsiaTheme="minorEastAsia" w:hAnsiTheme="minorHAnsi" w:cstheme="minorBidi"/>
            <w:noProof/>
            <w:sz w:val="22"/>
            <w:szCs w:val="22"/>
          </w:rPr>
          <w:tab/>
        </w:r>
        <w:r w:rsidRPr="003009E6">
          <w:rPr>
            <w:rStyle w:val="Hyperlink"/>
            <w:noProof/>
          </w:rPr>
          <w:t>Undock All Plots</w:t>
        </w:r>
        <w:r>
          <w:rPr>
            <w:noProof/>
            <w:webHidden/>
          </w:rPr>
          <w:tab/>
        </w:r>
        <w:r>
          <w:rPr>
            <w:noProof/>
            <w:webHidden/>
          </w:rPr>
          <w:fldChar w:fldCharType="begin"/>
        </w:r>
        <w:r>
          <w:rPr>
            <w:noProof/>
            <w:webHidden/>
          </w:rPr>
          <w:instrText xml:space="preserve"> PAGEREF _Toc294621842 \h </w:instrText>
        </w:r>
        <w:r>
          <w:rPr>
            <w:noProof/>
            <w:webHidden/>
          </w:rPr>
        </w:r>
        <w:r>
          <w:rPr>
            <w:noProof/>
            <w:webHidden/>
          </w:rPr>
          <w:fldChar w:fldCharType="separate"/>
        </w:r>
        <w:r>
          <w:rPr>
            <w:noProof/>
            <w:webHidden/>
          </w:rPr>
          <w:t>23</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43" w:history="1">
        <w:r w:rsidRPr="003009E6">
          <w:rPr>
            <w:rStyle w:val="Hyperlink"/>
            <w:noProof/>
          </w:rPr>
          <w:t>5.2.2</w:t>
        </w:r>
        <w:r>
          <w:rPr>
            <w:rFonts w:asciiTheme="minorHAnsi" w:eastAsiaTheme="minorEastAsia" w:hAnsiTheme="minorHAnsi" w:cstheme="minorBidi"/>
            <w:noProof/>
            <w:sz w:val="22"/>
            <w:szCs w:val="22"/>
          </w:rPr>
          <w:tab/>
        </w:r>
        <w:r w:rsidRPr="003009E6">
          <w:rPr>
            <w:rStyle w:val="Hyperlink"/>
            <w:noProof/>
          </w:rPr>
          <w:t>Animate Tile Plots</w:t>
        </w:r>
        <w:r>
          <w:rPr>
            <w:noProof/>
            <w:webHidden/>
          </w:rPr>
          <w:tab/>
        </w:r>
        <w:r>
          <w:rPr>
            <w:noProof/>
            <w:webHidden/>
          </w:rPr>
          <w:fldChar w:fldCharType="begin"/>
        </w:r>
        <w:r>
          <w:rPr>
            <w:noProof/>
            <w:webHidden/>
          </w:rPr>
          <w:instrText xml:space="preserve"> PAGEREF _Toc294621843 \h </w:instrText>
        </w:r>
        <w:r>
          <w:rPr>
            <w:noProof/>
            <w:webHidden/>
          </w:rPr>
        </w:r>
        <w:r>
          <w:rPr>
            <w:noProof/>
            <w:webHidden/>
          </w:rPr>
          <w:fldChar w:fldCharType="separate"/>
        </w:r>
        <w:r>
          <w:rPr>
            <w:noProof/>
            <w:webHidden/>
          </w:rPr>
          <w:t>23</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44" w:history="1">
        <w:r w:rsidRPr="003009E6">
          <w:rPr>
            <w:rStyle w:val="Hyperlink"/>
            <w:noProof/>
          </w:rPr>
          <w:t>5.3</w:t>
        </w:r>
        <w:r>
          <w:rPr>
            <w:rFonts w:asciiTheme="minorHAnsi" w:eastAsiaTheme="minorEastAsia" w:hAnsiTheme="minorHAnsi" w:cstheme="minorBidi"/>
            <w:noProof/>
            <w:sz w:val="22"/>
            <w:szCs w:val="22"/>
          </w:rPr>
          <w:tab/>
        </w:r>
        <w:r w:rsidRPr="003009E6">
          <w:rPr>
            <w:rStyle w:val="Hyperlink"/>
            <w:noProof/>
          </w:rPr>
          <w:t>Window Menu Options</w:t>
        </w:r>
        <w:r>
          <w:rPr>
            <w:noProof/>
            <w:webHidden/>
          </w:rPr>
          <w:tab/>
        </w:r>
        <w:r>
          <w:rPr>
            <w:noProof/>
            <w:webHidden/>
          </w:rPr>
          <w:fldChar w:fldCharType="begin"/>
        </w:r>
        <w:r>
          <w:rPr>
            <w:noProof/>
            <w:webHidden/>
          </w:rPr>
          <w:instrText xml:space="preserve"> PAGEREF _Toc294621844 \h </w:instrText>
        </w:r>
        <w:r>
          <w:rPr>
            <w:noProof/>
            <w:webHidden/>
          </w:rPr>
        </w:r>
        <w:r>
          <w:rPr>
            <w:noProof/>
            <w:webHidden/>
          </w:rPr>
          <w:fldChar w:fldCharType="separate"/>
        </w:r>
        <w:r>
          <w:rPr>
            <w:noProof/>
            <w:webHidden/>
          </w:rPr>
          <w:t>24</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45" w:history="1">
        <w:r w:rsidRPr="003009E6">
          <w:rPr>
            <w:rStyle w:val="Hyperlink"/>
            <w:noProof/>
          </w:rPr>
          <w:t>5.3.1</w:t>
        </w:r>
        <w:r>
          <w:rPr>
            <w:rFonts w:asciiTheme="minorHAnsi" w:eastAsiaTheme="minorEastAsia" w:hAnsiTheme="minorHAnsi" w:cstheme="minorBidi"/>
            <w:noProof/>
            <w:sz w:val="22"/>
            <w:szCs w:val="22"/>
          </w:rPr>
          <w:tab/>
        </w:r>
        <w:r w:rsidRPr="003009E6">
          <w:rPr>
            <w:rStyle w:val="Hyperlink"/>
            <w:noProof/>
          </w:rPr>
          <w:t>Datasets and Formulas</w:t>
        </w:r>
        <w:r>
          <w:rPr>
            <w:noProof/>
            <w:webHidden/>
          </w:rPr>
          <w:tab/>
        </w:r>
        <w:r>
          <w:rPr>
            <w:noProof/>
            <w:webHidden/>
          </w:rPr>
          <w:fldChar w:fldCharType="begin"/>
        </w:r>
        <w:r>
          <w:rPr>
            <w:noProof/>
            <w:webHidden/>
          </w:rPr>
          <w:instrText xml:space="preserve"> PAGEREF _Toc294621845 \h </w:instrText>
        </w:r>
        <w:r>
          <w:rPr>
            <w:noProof/>
            <w:webHidden/>
          </w:rPr>
        </w:r>
        <w:r>
          <w:rPr>
            <w:noProof/>
            <w:webHidden/>
          </w:rPr>
          <w:fldChar w:fldCharType="separate"/>
        </w:r>
        <w:r>
          <w:rPr>
            <w:noProof/>
            <w:webHidden/>
          </w:rPr>
          <w:t>24</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46" w:history="1">
        <w:r w:rsidRPr="003009E6">
          <w:rPr>
            <w:rStyle w:val="Hyperlink"/>
            <w:noProof/>
          </w:rPr>
          <w:t>5.3.2</w:t>
        </w:r>
        <w:r>
          <w:rPr>
            <w:rFonts w:asciiTheme="minorHAnsi" w:eastAsiaTheme="minorEastAsia" w:hAnsiTheme="minorHAnsi" w:cstheme="minorBidi"/>
            <w:noProof/>
            <w:sz w:val="22"/>
            <w:szCs w:val="22"/>
          </w:rPr>
          <w:tab/>
        </w:r>
        <w:r w:rsidRPr="003009E6">
          <w:rPr>
            <w:rStyle w:val="Hyperlink"/>
            <w:noProof/>
          </w:rPr>
          <w:t>List of Plots</w:t>
        </w:r>
        <w:r>
          <w:rPr>
            <w:noProof/>
            <w:webHidden/>
          </w:rPr>
          <w:tab/>
        </w:r>
        <w:r>
          <w:rPr>
            <w:noProof/>
            <w:webHidden/>
          </w:rPr>
          <w:fldChar w:fldCharType="begin"/>
        </w:r>
        <w:r>
          <w:rPr>
            <w:noProof/>
            <w:webHidden/>
          </w:rPr>
          <w:instrText xml:space="preserve"> PAGEREF _Toc294621846 \h </w:instrText>
        </w:r>
        <w:r>
          <w:rPr>
            <w:noProof/>
            <w:webHidden/>
          </w:rPr>
        </w:r>
        <w:r>
          <w:rPr>
            <w:noProof/>
            <w:webHidden/>
          </w:rPr>
          <w:fldChar w:fldCharType="separate"/>
        </w:r>
        <w:r>
          <w:rPr>
            <w:noProof/>
            <w:webHidden/>
          </w:rPr>
          <w:t>24</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47" w:history="1">
        <w:r w:rsidRPr="003009E6">
          <w:rPr>
            <w:rStyle w:val="Hyperlink"/>
            <w:noProof/>
          </w:rPr>
          <w:t>5.4</w:t>
        </w:r>
        <w:r>
          <w:rPr>
            <w:rFonts w:asciiTheme="minorHAnsi" w:eastAsiaTheme="minorEastAsia" w:hAnsiTheme="minorHAnsi" w:cstheme="minorBidi"/>
            <w:noProof/>
            <w:sz w:val="22"/>
            <w:szCs w:val="22"/>
          </w:rPr>
          <w:tab/>
        </w:r>
        <w:r w:rsidRPr="003009E6">
          <w:rPr>
            <w:rStyle w:val="Hyperlink"/>
            <w:noProof/>
          </w:rPr>
          <w:t>Help Menu Options</w:t>
        </w:r>
        <w:r>
          <w:rPr>
            <w:noProof/>
            <w:webHidden/>
          </w:rPr>
          <w:tab/>
        </w:r>
        <w:r>
          <w:rPr>
            <w:noProof/>
            <w:webHidden/>
          </w:rPr>
          <w:fldChar w:fldCharType="begin"/>
        </w:r>
        <w:r>
          <w:rPr>
            <w:noProof/>
            <w:webHidden/>
          </w:rPr>
          <w:instrText xml:space="preserve"> PAGEREF _Toc294621847 \h </w:instrText>
        </w:r>
        <w:r>
          <w:rPr>
            <w:noProof/>
            <w:webHidden/>
          </w:rPr>
        </w:r>
        <w:r>
          <w:rPr>
            <w:noProof/>
            <w:webHidden/>
          </w:rPr>
          <w:fldChar w:fldCharType="separate"/>
        </w:r>
        <w:r>
          <w:rPr>
            <w:noProof/>
            <w:webHidden/>
          </w:rPr>
          <w:t>25</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48" w:history="1">
        <w:r w:rsidRPr="003009E6">
          <w:rPr>
            <w:rStyle w:val="Hyperlink"/>
          </w:rPr>
          <w:t>6</w:t>
        </w:r>
        <w:r>
          <w:rPr>
            <w:rFonts w:asciiTheme="minorHAnsi" w:eastAsiaTheme="minorEastAsia" w:hAnsiTheme="minorHAnsi" w:cstheme="minorBidi"/>
            <w:b w:val="0"/>
            <w:sz w:val="22"/>
            <w:szCs w:val="22"/>
          </w:rPr>
          <w:tab/>
        </w:r>
        <w:r w:rsidRPr="003009E6">
          <w:rPr>
            <w:rStyle w:val="Hyperlink"/>
          </w:rPr>
          <w:t>Working with Gridded Datasets</w:t>
        </w:r>
        <w:r>
          <w:rPr>
            <w:webHidden/>
          </w:rPr>
          <w:tab/>
        </w:r>
        <w:r>
          <w:rPr>
            <w:webHidden/>
          </w:rPr>
          <w:fldChar w:fldCharType="begin"/>
        </w:r>
        <w:r>
          <w:rPr>
            <w:webHidden/>
          </w:rPr>
          <w:instrText xml:space="preserve"> PAGEREF _Toc294621848 \h </w:instrText>
        </w:r>
        <w:r>
          <w:rPr>
            <w:webHidden/>
          </w:rPr>
        </w:r>
        <w:r>
          <w:rPr>
            <w:webHidden/>
          </w:rPr>
          <w:fldChar w:fldCharType="separate"/>
        </w:r>
        <w:r>
          <w:rPr>
            <w:webHidden/>
          </w:rPr>
          <w:t>25</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49" w:history="1">
        <w:r w:rsidRPr="003009E6">
          <w:rPr>
            <w:rStyle w:val="Hyperlink"/>
            <w:noProof/>
          </w:rPr>
          <w:t>6.1</w:t>
        </w:r>
        <w:r>
          <w:rPr>
            <w:rFonts w:asciiTheme="minorHAnsi" w:eastAsiaTheme="minorEastAsia" w:hAnsiTheme="minorHAnsi" w:cstheme="minorBidi"/>
            <w:noProof/>
            <w:sz w:val="22"/>
            <w:szCs w:val="22"/>
          </w:rPr>
          <w:tab/>
        </w:r>
        <w:r w:rsidRPr="003009E6">
          <w:rPr>
            <w:rStyle w:val="Hyperlink"/>
            <w:noProof/>
          </w:rPr>
          <w:t>Gridded Input File Formats</w:t>
        </w:r>
        <w:r>
          <w:rPr>
            <w:noProof/>
            <w:webHidden/>
          </w:rPr>
          <w:tab/>
        </w:r>
        <w:r>
          <w:rPr>
            <w:noProof/>
            <w:webHidden/>
          </w:rPr>
          <w:fldChar w:fldCharType="begin"/>
        </w:r>
        <w:r>
          <w:rPr>
            <w:noProof/>
            <w:webHidden/>
          </w:rPr>
          <w:instrText xml:space="preserve"> PAGEREF _Toc294621849 \h </w:instrText>
        </w:r>
        <w:r>
          <w:rPr>
            <w:noProof/>
            <w:webHidden/>
          </w:rPr>
        </w:r>
        <w:r>
          <w:rPr>
            <w:noProof/>
            <w:webHidden/>
          </w:rPr>
          <w:fldChar w:fldCharType="separate"/>
        </w:r>
        <w:r>
          <w:rPr>
            <w:noProof/>
            <w:webHidden/>
          </w:rPr>
          <w:t>25</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50" w:history="1">
        <w:r w:rsidRPr="003009E6">
          <w:rPr>
            <w:rStyle w:val="Hyperlink"/>
            <w:noProof/>
          </w:rPr>
          <w:t>6.1.1</w:t>
        </w:r>
        <w:r>
          <w:rPr>
            <w:rFonts w:asciiTheme="minorHAnsi" w:eastAsiaTheme="minorEastAsia" w:hAnsiTheme="minorHAnsi" w:cstheme="minorBidi"/>
            <w:noProof/>
            <w:sz w:val="22"/>
            <w:szCs w:val="22"/>
          </w:rPr>
          <w:tab/>
        </w:r>
        <w:r w:rsidRPr="003009E6">
          <w:rPr>
            <w:rStyle w:val="Hyperlink"/>
            <w:noProof/>
          </w:rPr>
          <w:t>Model Formats</w:t>
        </w:r>
        <w:r>
          <w:rPr>
            <w:noProof/>
            <w:webHidden/>
          </w:rPr>
          <w:tab/>
        </w:r>
        <w:r>
          <w:rPr>
            <w:noProof/>
            <w:webHidden/>
          </w:rPr>
          <w:fldChar w:fldCharType="begin"/>
        </w:r>
        <w:r>
          <w:rPr>
            <w:noProof/>
            <w:webHidden/>
          </w:rPr>
          <w:instrText xml:space="preserve"> PAGEREF _Toc294621850 \h </w:instrText>
        </w:r>
        <w:r>
          <w:rPr>
            <w:noProof/>
            <w:webHidden/>
          </w:rPr>
        </w:r>
        <w:r>
          <w:rPr>
            <w:noProof/>
            <w:webHidden/>
          </w:rPr>
          <w:fldChar w:fldCharType="separate"/>
        </w:r>
        <w:r>
          <w:rPr>
            <w:noProof/>
            <w:webHidden/>
          </w:rPr>
          <w:t>25</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51" w:history="1">
        <w:r w:rsidRPr="003009E6">
          <w:rPr>
            <w:rStyle w:val="Hyperlink"/>
            <w:noProof/>
          </w:rPr>
          <w:t>6.1.2</w:t>
        </w:r>
        <w:r>
          <w:rPr>
            <w:rFonts w:asciiTheme="minorHAnsi" w:eastAsiaTheme="minorEastAsia" w:hAnsiTheme="minorHAnsi" w:cstheme="minorBidi"/>
            <w:noProof/>
            <w:sz w:val="22"/>
            <w:szCs w:val="22"/>
          </w:rPr>
          <w:tab/>
        </w:r>
        <w:r w:rsidRPr="003009E6">
          <w:rPr>
            <w:rStyle w:val="Hyperlink"/>
            <w:noProof/>
          </w:rPr>
          <w:t>Observational Data Formats</w:t>
        </w:r>
        <w:r>
          <w:rPr>
            <w:noProof/>
            <w:webHidden/>
          </w:rPr>
          <w:tab/>
        </w:r>
        <w:r>
          <w:rPr>
            <w:noProof/>
            <w:webHidden/>
          </w:rPr>
          <w:fldChar w:fldCharType="begin"/>
        </w:r>
        <w:r>
          <w:rPr>
            <w:noProof/>
            <w:webHidden/>
          </w:rPr>
          <w:instrText xml:space="preserve"> PAGEREF _Toc294621851 \h </w:instrText>
        </w:r>
        <w:r>
          <w:rPr>
            <w:noProof/>
            <w:webHidden/>
          </w:rPr>
        </w:r>
        <w:r>
          <w:rPr>
            <w:noProof/>
            <w:webHidden/>
          </w:rPr>
          <w:fldChar w:fldCharType="separate"/>
        </w:r>
        <w:r>
          <w:rPr>
            <w:noProof/>
            <w:webHidden/>
          </w:rPr>
          <w:t>25</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2" w:history="1">
        <w:r w:rsidRPr="003009E6">
          <w:rPr>
            <w:rStyle w:val="Hyperlink"/>
            <w:noProof/>
          </w:rPr>
          <w:t>6.2</w:t>
        </w:r>
        <w:r>
          <w:rPr>
            <w:rFonts w:asciiTheme="minorHAnsi" w:eastAsiaTheme="minorEastAsia" w:hAnsiTheme="minorHAnsi" w:cstheme="minorBidi"/>
            <w:noProof/>
            <w:sz w:val="22"/>
            <w:szCs w:val="22"/>
          </w:rPr>
          <w:tab/>
        </w:r>
        <w:r w:rsidRPr="003009E6">
          <w:rPr>
            <w:rStyle w:val="Hyperlink"/>
            <w:noProof/>
          </w:rPr>
          <w:t>Example Datasets</w:t>
        </w:r>
        <w:r>
          <w:rPr>
            <w:noProof/>
            <w:webHidden/>
          </w:rPr>
          <w:tab/>
        </w:r>
        <w:r>
          <w:rPr>
            <w:noProof/>
            <w:webHidden/>
          </w:rPr>
          <w:fldChar w:fldCharType="begin"/>
        </w:r>
        <w:r>
          <w:rPr>
            <w:noProof/>
            <w:webHidden/>
          </w:rPr>
          <w:instrText xml:space="preserve"> PAGEREF _Toc294621852 \h </w:instrText>
        </w:r>
        <w:r>
          <w:rPr>
            <w:noProof/>
            <w:webHidden/>
          </w:rPr>
        </w:r>
        <w:r>
          <w:rPr>
            <w:noProof/>
            <w:webHidden/>
          </w:rPr>
          <w:fldChar w:fldCharType="separate"/>
        </w:r>
        <w:r>
          <w:rPr>
            <w:noProof/>
            <w:webHidden/>
          </w:rPr>
          <w:t>26</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3" w:history="1">
        <w:r w:rsidRPr="003009E6">
          <w:rPr>
            <w:rStyle w:val="Hyperlink"/>
            <w:noProof/>
          </w:rPr>
          <w:t>6.3</w:t>
        </w:r>
        <w:r>
          <w:rPr>
            <w:rFonts w:asciiTheme="minorHAnsi" w:eastAsiaTheme="minorEastAsia" w:hAnsiTheme="minorHAnsi" w:cstheme="minorBidi"/>
            <w:noProof/>
            <w:sz w:val="22"/>
            <w:szCs w:val="22"/>
          </w:rPr>
          <w:tab/>
        </w:r>
        <w:r w:rsidRPr="003009E6">
          <w:rPr>
            <w:rStyle w:val="Hyperlink"/>
            <w:noProof/>
          </w:rPr>
          <w:t>Adding and Removing a Dataset from a Local File System</w:t>
        </w:r>
        <w:r>
          <w:rPr>
            <w:noProof/>
            <w:webHidden/>
          </w:rPr>
          <w:tab/>
        </w:r>
        <w:r>
          <w:rPr>
            <w:noProof/>
            <w:webHidden/>
          </w:rPr>
          <w:fldChar w:fldCharType="begin"/>
        </w:r>
        <w:r>
          <w:rPr>
            <w:noProof/>
            <w:webHidden/>
          </w:rPr>
          <w:instrText xml:space="preserve"> PAGEREF _Toc294621853 \h </w:instrText>
        </w:r>
        <w:r>
          <w:rPr>
            <w:noProof/>
            <w:webHidden/>
          </w:rPr>
        </w:r>
        <w:r>
          <w:rPr>
            <w:noProof/>
            <w:webHidden/>
          </w:rPr>
          <w:fldChar w:fldCharType="separate"/>
        </w:r>
        <w:r>
          <w:rPr>
            <w:noProof/>
            <w:webHidden/>
          </w:rPr>
          <w:t>26</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4" w:history="1">
        <w:r w:rsidRPr="003009E6">
          <w:rPr>
            <w:rStyle w:val="Hyperlink"/>
            <w:noProof/>
          </w:rPr>
          <w:t>6.4</w:t>
        </w:r>
        <w:r>
          <w:rPr>
            <w:rFonts w:asciiTheme="minorHAnsi" w:eastAsiaTheme="minorEastAsia" w:hAnsiTheme="minorHAnsi" w:cstheme="minorBidi"/>
            <w:noProof/>
            <w:sz w:val="22"/>
            <w:szCs w:val="22"/>
          </w:rPr>
          <w:tab/>
        </w:r>
        <w:r w:rsidRPr="003009E6">
          <w:rPr>
            <w:rStyle w:val="Hyperlink"/>
            <w:noProof/>
          </w:rPr>
          <w:t>Adding and Removing a Dataset from a Remote File System</w:t>
        </w:r>
        <w:r>
          <w:rPr>
            <w:noProof/>
            <w:webHidden/>
          </w:rPr>
          <w:tab/>
        </w:r>
        <w:r>
          <w:rPr>
            <w:noProof/>
            <w:webHidden/>
          </w:rPr>
          <w:fldChar w:fldCharType="begin"/>
        </w:r>
        <w:r>
          <w:rPr>
            <w:noProof/>
            <w:webHidden/>
          </w:rPr>
          <w:instrText xml:space="preserve"> PAGEREF _Toc294621854 \h </w:instrText>
        </w:r>
        <w:r>
          <w:rPr>
            <w:noProof/>
            <w:webHidden/>
          </w:rPr>
        </w:r>
        <w:r>
          <w:rPr>
            <w:noProof/>
            <w:webHidden/>
          </w:rPr>
          <w:fldChar w:fldCharType="separate"/>
        </w:r>
        <w:r>
          <w:rPr>
            <w:noProof/>
            <w:webHidden/>
          </w:rPr>
          <w:t>29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55" w:history="1">
        <w:r w:rsidRPr="003009E6">
          <w:rPr>
            <w:rStyle w:val="Hyperlink"/>
            <w:noProof/>
          </w:rPr>
          <w:t>6.4.1</w:t>
        </w:r>
        <w:r>
          <w:rPr>
            <w:rFonts w:asciiTheme="minorHAnsi" w:eastAsiaTheme="minorEastAsia" w:hAnsiTheme="minorHAnsi" w:cstheme="minorBidi"/>
            <w:noProof/>
            <w:sz w:val="22"/>
            <w:szCs w:val="22"/>
          </w:rPr>
          <w:tab/>
        </w:r>
        <w:r w:rsidRPr="003009E6">
          <w:rPr>
            <w:rStyle w:val="Hyperlink"/>
            <w:noProof/>
          </w:rPr>
          <w:t>Remote File Browser</w:t>
        </w:r>
        <w:r>
          <w:rPr>
            <w:noProof/>
            <w:webHidden/>
          </w:rPr>
          <w:tab/>
        </w:r>
        <w:r>
          <w:rPr>
            <w:noProof/>
            <w:webHidden/>
          </w:rPr>
          <w:fldChar w:fldCharType="begin"/>
        </w:r>
        <w:r>
          <w:rPr>
            <w:noProof/>
            <w:webHidden/>
          </w:rPr>
          <w:instrText xml:space="preserve"> PAGEREF _Toc294621855 \h </w:instrText>
        </w:r>
        <w:r>
          <w:rPr>
            <w:noProof/>
            <w:webHidden/>
          </w:rPr>
        </w:r>
        <w:r>
          <w:rPr>
            <w:noProof/>
            <w:webHidden/>
          </w:rPr>
          <w:fldChar w:fldCharType="separate"/>
        </w:r>
        <w:r>
          <w:rPr>
            <w:noProof/>
            <w:webHidden/>
          </w:rPr>
          <w:t>29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56" w:history="1">
        <w:r w:rsidRPr="003009E6">
          <w:rPr>
            <w:rStyle w:val="Hyperlink"/>
            <w:noProof/>
          </w:rPr>
          <w:t>6.4.2</w:t>
        </w:r>
        <w:r>
          <w:rPr>
            <w:rFonts w:asciiTheme="minorHAnsi" w:eastAsiaTheme="minorEastAsia" w:hAnsiTheme="minorHAnsi" w:cstheme="minorBidi"/>
            <w:noProof/>
            <w:sz w:val="22"/>
            <w:szCs w:val="22"/>
          </w:rPr>
          <w:tab/>
        </w:r>
        <w:r w:rsidRPr="003009E6">
          <w:rPr>
            <w:rStyle w:val="Hyperlink"/>
            <w:noProof/>
          </w:rPr>
          <w:t>Adding Additional Remote Hosts</w:t>
        </w:r>
        <w:r>
          <w:rPr>
            <w:noProof/>
            <w:webHidden/>
          </w:rPr>
          <w:tab/>
        </w:r>
        <w:r>
          <w:rPr>
            <w:noProof/>
            <w:webHidden/>
          </w:rPr>
          <w:fldChar w:fldCharType="begin"/>
        </w:r>
        <w:r>
          <w:rPr>
            <w:noProof/>
            <w:webHidden/>
          </w:rPr>
          <w:instrText xml:space="preserve"> PAGEREF _Toc294621856 \h </w:instrText>
        </w:r>
        <w:r>
          <w:rPr>
            <w:noProof/>
            <w:webHidden/>
          </w:rPr>
        </w:r>
        <w:r>
          <w:rPr>
            <w:noProof/>
            <w:webHidden/>
          </w:rPr>
          <w:fldChar w:fldCharType="separate"/>
        </w:r>
        <w:r>
          <w:rPr>
            <w:noProof/>
            <w:webHidden/>
          </w:rPr>
          <w:t>32</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7" w:history="1">
        <w:r w:rsidRPr="003009E6">
          <w:rPr>
            <w:rStyle w:val="Hyperlink"/>
            <w:noProof/>
          </w:rPr>
          <w:t>6.5</w:t>
        </w:r>
        <w:r>
          <w:rPr>
            <w:rFonts w:asciiTheme="minorHAnsi" w:eastAsiaTheme="minorEastAsia" w:hAnsiTheme="minorHAnsi" w:cstheme="minorBidi"/>
            <w:noProof/>
            <w:sz w:val="22"/>
            <w:szCs w:val="22"/>
          </w:rPr>
          <w:tab/>
        </w:r>
        <w:r w:rsidRPr="003009E6">
          <w:rPr>
            <w:rStyle w:val="Hyperlink"/>
            <w:noProof/>
          </w:rPr>
          <w:t>Variables List</w:t>
        </w:r>
        <w:r>
          <w:rPr>
            <w:noProof/>
            <w:webHidden/>
          </w:rPr>
          <w:tab/>
        </w:r>
        <w:r>
          <w:rPr>
            <w:noProof/>
            <w:webHidden/>
          </w:rPr>
          <w:fldChar w:fldCharType="begin"/>
        </w:r>
        <w:r>
          <w:rPr>
            <w:noProof/>
            <w:webHidden/>
          </w:rPr>
          <w:instrText xml:space="preserve"> PAGEREF _Toc294621857 \h </w:instrText>
        </w:r>
        <w:r>
          <w:rPr>
            <w:noProof/>
            <w:webHidden/>
          </w:rPr>
        </w:r>
        <w:r>
          <w:rPr>
            <w:noProof/>
            <w:webHidden/>
          </w:rPr>
          <w:fldChar w:fldCharType="separate"/>
        </w:r>
        <w:r>
          <w:rPr>
            <w:noProof/>
            <w:webHidden/>
          </w:rPr>
          <w:t>33</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8" w:history="1">
        <w:r w:rsidRPr="003009E6">
          <w:rPr>
            <w:rStyle w:val="Hyperlink"/>
            <w:noProof/>
          </w:rPr>
          <w:t>6.6</w:t>
        </w:r>
        <w:r>
          <w:rPr>
            <w:rFonts w:asciiTheme="minorHAnsi" w:eastAsiaTheme="minorEastAsia" w:hAnsiTheme="minorHAnsi" w:cstheme="minorBidi"/>
            <w:noProof/>
            <w:sz w:val="22"/>
            <w:szCs w:val="22"/>
          </w:rPr>
          <w:tab/>
        </w:r>
        <w:r w:rsidRPr="003009E6">
          <w:rPr>
            <w:rStyle w:val="Hyperlink"/>
            <w:noProof/>
          </w:rPr>
          <w:t>Time Steps, Layers Panels</w:t>
        </w:r>
        <w:r>
          <w:rPr>
            <w:noProof/>
            <w:webHidden/>
          </w:rPr>
          <w:tab/>
        </w:r>
        <w:r>
          <w:rPr>
            <w:noProof/>
            <w:webHidden/>
          </w:rPr>
          <w:fldChar w:fldCharType="begin"/>
        </w:r>
        <w:r>
          <w:rPr>
            <w:noProof/>
            <w:webHidden/>
          </w:rPr>
          <w:instrText xml:space="preserve"> PAGEREF _Toc294621858 \h </w:instrText>
        </w:r>
        <w:r>
          <w:rPr>
            <w:noProof/>
            <w:webHidden/>
          </w:rPr>
        </w:r>
        <w:r>
          <w:rPr>
            <w:noProof/>
            <w:webHidden/>
          </w:rPr>
          <w:fldChar w:fldCharType="separate"/>
        </w:r>
        <w:r>
          <w:rPr>
            <w:noProof/>
            <w:webHidden/>
          </w:rPr>
          <w:t>34</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59" w:history="1">
        <w:r w:rsidRPr="003009E6">
          <w:rPr>
            <w:rStyle w:val="Hyperlink"/>
            <w:noProof/>
          </w:rPr>
          <w:t>6.7</w:t>
        </w:r>
        <w:r>
          <w:rPr>
            <w:rFonts w:asciiTheme="minorHAnsi" w:eastAsiaTheme="minorEastAsia" w:hAnsiTheme="minorHAnsi" w:cstheme="minorBidi"/>
            <w:noProof/>
            <w:sz w:val="22"/>
            <w:szCs w:val="22"/>
          </w:rPr>
          <w:tab/>
        </w:r>
        <w:r w:rsidRPr="003009E6">
          <w:rPr>
            <w:rStyle w:val="Hyperlink"/>
            <w:noProof/>
          </w:rPr>
          <w:t>Domain Panel</w:t>
        </w:r>
        <w:r>
          <w:rPr>
            <w:noProof/>
            <w:webHidden/>
          </w:rPr>
          <w:tab/>
        </w:r>
        <w:r>
          <w:rPr>
            <w:noProof/>
            <w:webHidden/>
          </w:rPr>
          <w:fldChar w:fldCharType="begin"/>
        </w:r>
        <w:r>
          <w:rPr>
            <w:noProof/>
            <w:webHidden/>
          </w:rPr>
          <w:instrText xml:space="preserve"> PAGEREF _Toc294621859 \h </w:instrText>
        </w:r>
        <w:r>
          <w:rPr>
            <w:noProof/>
            <w:webHidden/>
          </w:rPr>
        </w:r>
        <w:r>
          <w:rPr>
            <w:noProof/>
            <w:webHidden/>
          </w:rPr>
          <w:fldChar w:fldCharType="separate"/>
        </w:r>
        <w:r>
          <w:rPr>
            <w:noProof/>
            <w:webHidden/>
          </w:rPr>
          <w:t>34</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0" w:history="1">
        <w:r w:rsidRPr="003009E6">
          <w:rPr>
            <w:rStyle w:val="Hyperlink"/>
            <w:noProof/>
          </w:rPr>
          <w:t>6.8</w:t>
        </w:r>
        <w:r>
          <w:rPr>
            <w:rFonts w:asciiTheme="minorHAnsi" w:eastAsiaTheme="minorEastAsia" w:hAnsiTheme="minorHAnsi" w:cstheme="minorBidi"/>
            <w:noProof/>
            <w:sz w:val="22"/>
            <w:szCs w:val="22"/>
          </w:rPr>
          <w:tab/>
        </w:r>
        <w:r w:rsidRPr="003009E6">
          <w:rPr>
            <w:rStyle w:val="Hyperlink"/>
            <w:noProof/>
          </w:rPr>
          <w:t>Saving Projects</w:t>
        </w:r>
        <w:r>
          <w:rPr>
            <w:noProof/>
            <w:webHidden/>
          </w:rPr>
          <w:tab/>
        </w:r>
        <w:r>
          <w:rPr>
            <w:noProof/>
            <w:webHidden/>
          </w:rPr>
          <w:fldChar w:fldCharType="begin"/>
        </w:r>
        <w:r>
          <w:rPr>
            <w:noProof/>
            <w:webHidden/>
          </w:rPr>
          <w:instrText xml:space="preserve"> PAGEREF _Toc294621860 \h </w:instrText>
        </w:r>
        <w:r>
          <w:rPr>
            <w:noProof/>
            <w:webHidden/>
          </w:rPr>
        </w:r>
        <w:r>
          <w:rPr>
            <w:noProof/>
            <w:webHidden/>
          </w:rPr>
          <w:fldChar w:fldCharType="separate"/>
        </w:r>
        <w:r>
          <w:rPr>
            <w:noProof/>
            <w:webHidden/>
          </w:rPr>
          <w:t>35</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61" w:history="1">
        <w:r w:rsidRPr="003009E6">
          <w:rPr>
            <w:rStyle w:val="Hyperlink"/>
          </w:rPr>
          <w:t>7</w:t>
        </w:r>
        <w:r>
          <w:rPr>
            <w:rFonts w:asciiTheme="minorHAnsi" w:eastAsiaTheme="minorEastAsia" w:hAnsiTheme="minorHAnsi" w:cstheme="minorBidi"/>
            <w:b w:val="0"/>
            <w:sz w:val="22"/>
            <w:szCs w:val="22"/>
          </w:rPr>
          <w:tab/>
        </w:r>
        <w:r w:rsidRPr="003009E6">
          <w:rPr>
            <w:rStyle w:val="Hyperlink"/>
          </w:rPr>
          <w:t>Working with Formulas</w:t>
        </w:r>
        <w:r>
          <w:rPr>
            <w:webHidden/>
          </w:rPr>
          <w:tab/>
        </w:r>
        <w:r>
          <w:rPr>
            <w:webHidden/>
          </w:rPr>
          <w:fldChar w:fldCharType="begin"/>
        </w:r>
        <w:r>
          <w:rPr>
            <w:webHidden/>
          </w:rPr>
          <w:instrText xml:space="preserve"> PAGEREF _Toc294621861 \h </w:instrText>
        </w:r>
        <w:r>
          <w:rPr>
            <w:webHidden/>
          </w:rPr>
        </w:r>
        <w:r>
          <w:rPr>
            <w:webHidden/>
          </w:rPr>
          <w:fldChar w:fldCharType="separate"/>
        </w:r>
        <w:r>
          <w:rPr>
            <w:webHidden/>
          </w:rPr>
          <w:t>35</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2" w:history="1">
        <w:r w:rsidRPr="003009E6">
          <w:rPr>
            <w:rStyle w:val="Hyperlink"/>
            <w:noProof/>
          </w:rPr>
          <w:t>7.1</w:t>
        </w:r>
        <w:r>
          <w:rPr>
            <w:rFonts w:asciiTheme="minorHAnsi" w:eastAsiaTheme="minorEastAsia" w:hAnsiTheme="minorHAnsi" w:cstheme="minorBidi"/>
            <w:noProof/>
            <w:sz w:val="22"/>
            <w:szCs w:val="22"/>
          </w:rPr>
          <w:tab/>
        </w:r>
        <w:r w:rsidRPr="003009E6">
          <w:rPr>
            <w:rStyle w:val="Hyperlink"/>
            <w:noProof/>
          </w:rPr>
          <w:t>Adding and Removing a Formula</w:t>
        </w:r>
        <w:r>
          <w:rPr>
            <w:noProof/>
            <w:webHidden/>
          </w:rPr>
          <w:tab/>
        </w:r>
        <w:r>
          <w:rPr>
            <w:noProof/>
            <w:webHidden/>
          </w:rPr>
          <w:fldChar w:fldCharType="begin"/>
        </w:r>
        <w:r>
          <w:rPr>
            <w:noProof/>
            <w:webHidden/>
          </w:rPr>
          <w:instrText xml:space="preserve"> PAGEREF _Toc294621862 \h </w:instrText>
        </w:r>
        <w:r>
          <w:rPr>
            <w:noProof/>
            <w:webHidden/>
          </w:rPr>
        </w:r>
        <w:r>
          <w:rPr>
            <w:noProof/>
            <w:webHidden/>
          </w:rPr>
          <w:fldChar w:fldCharType="separate"/>
        </w:r>
        <w:r>
          <w:rPr>
            <w:noProof/>
            <w:webHidden/>
          </w:rPr>
          <w:t>35</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3" w:history="1">
        <w:r w:rsidRPr="003009E6">
          <w:rPr>
            <w:rStyle w:val="Hyperlink"/>
            <w:noProof/>
          </w:rPr>
          <w:t>7.2</w:t>
        </w:r>
        <w:r>
          <w:rPr>
            <w:rFonts w:asciiTheme="minorHAnsi" w:eastAsiaTheme="minorEastAsia" w:hAnsiTheme="minorHAnsi" w:cstheme="minorBidi"/>
            <w:noProof/>
            <w:sz w:val="22"/>
            <w:szCs w:val="22"/>
          </w:rPr>
          <w:tab/>
        </w:r>
        <w:r w:rsidRPr="003009E6">
          <w:rPr>
            <w:rStyle w:val="Hyperlink"/>
            <w:noProof/>
          </w:rPr>
          <w:t>Example Formulas</w:t>
        </w:r>
        <w:r>
          <w:rPr>
            <w:noProof/>
            <w:webHidden/>
          </w:rPr>
          <w:tab/>
        </w:r>
        <w:r>
          <w:rPr>
            <w:noProof/>
            <w:webHidden/>
          </w:rPr>
          <w:fldChar w:fldCharType="begin"/>
        </w:r>
        <w:r>
          <w:rPr>
            <w:noProof/>
            <w:webHidden/>
          </w:rPr>
          <w:instrText xml:space="preserve"> PAGEREF _Toc294621863 \h </w:instrText>
        </w:r>
        <w:r>
          <w:rPr>
            <w:noProof/>
            <w:webHidden/>
          </w:rPr>
        </w:r>
        <w:r>
          <w:rPr>
            <w:noProof/>
            <w:webHidden/>
          </w:rPr>
          <w:fldChar w:fldCharType="separate"/>
        </w:r>
        <w:r>
          <w:rPr>
            <w:noProof/>
            <w:webHidden/>
          </w:rPr>
          <w:t>38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4" w:history="1">
        <w:r w:rsidRPr="003009E6">
          <w:rPr>
            <w:rStyle w:val="Hyperlink"/>
            <w:noProof/>
          </w:rPr>
          <w:t>7.3</w:t>
        </w:r>
        <w:r>
          <w:rPr>
            <w:rFonts w:asciiTheme="minorHAnsi" w:eastAsiaTheme="minorEastAsia" w:hAnsiTheme="minorHAnsi" w:cstheme="minorBidi"/>
            <w:noProof/>
            <w:sz w:val="22"/>
            <w:szCs w:val="22"/>
          </w:rPr>
          <w:tab/>
        </w:r>
        <w:r w:rsidRPr="003009E6">
          <w:rPr>
            <w:rStyle w:val="Hyperlink"/>
            <w:noProof/>
          </w:rPr>
          <w:t>Selecting a Formula for Plotting</w:t>
        </w:r>
        <w:r>
          <w:rPr>
            <w:noProof/>
            <w:webHidden/>
          </w:rPr>
          <w:tab/>
        </w:r>
        <w:r>
          <w:rPr>
            <w:noProof/>
            <w:webHidden/>
          </w:rPr>
          <w:fldChar w:fldCharType="begin"/>
        </w:r>
        <w:r>
          <w:rPr>
            <w:noProof/>
            <w:webHidden/>
          </w:rPr>
          <w:instrText xml:space="preserve"> PAGEREF _Toc294621864 \h </w:instrText>
        </w:r>
        <w:r>
          <w:rPr>
            <w:noProof/>
            <w:webHidden/>
          </w:rPr>
        </w:r>
        <w:r>
          <w:rPr>
            <w:noProof/>
            <w:webHidden/>
          </w:rPr>
          <w:fldChar w:fldCharType="separate"/>
        </w:r>
        <w:r>
          <w:rPr>
            <w:noProof/>
            <w:webHidden/>
          </w:rPr>
          <w:t>38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5" w:history="1">
        <w:r w:rsidRPr="003009E6">
          <w:rPr>
            <w:rStyle w:val="Hyperlink"/>
            <w:noProof/>
          </w:rPr>
          <w:t>7.4</w:t>
        </w:r>
        <w:r>
          <w:rPr>
            <w:rFonts w:asciiTheme="minorHAnsi" w:eastAsiaTheme="minorEastAsia" w:hAnsiTheme="minorHAnsi" w:cstheme="minorBidi"/>
            <w:noProof/>
            <w:sz w:val="22"/>
            <w:szCs w:val="22"/>
          </w:rPr>
          <w:tab/>
        </w:r>
        <w:r w:rsidRPr="003009E6">
          <w:rPr>
            <w:rStyle w:val="Hyperlink"/>
            <w:noProof/>
          </w:rPr>
          <w:t>Saving Formulas</w:t>
        </w:r>
        <w:r>
          <w:rPr>
            <w:noProof/>
            <w:webHidden/>
          </w:rPr>
          <w:tab/>
        </w:r>
        <w:r>
          <w:rPr>
            <w:noProof/>
            <w:webHidden/>
          </w:rPr>
          <w:fldChar w:fldCharType="begin"/>
        </w:r>
        <w:r>
          <w:rPr>
            <w:noProof/>
            <w:webHidden/>
          </w:rPr>
          <w:instrText xml:space="preserve"> PAGEREF _Toc294621865 \h </w:instrText>
        </w:r>
        <w:r>
          <w:rPr>
            <w:noProof/>
            <w:webHidden/>
          </w:rPr>
        </w:r>
        <w:r>
          <w:rPr>
            <w:noProof/>
            <w:webHidden/>
          </w:rPr>
          <w:fldChar w:fldCharType="separate"/>
        </w:r>
        <w:r>
          <w:rPr>
            <w:noProof/>
            <w:webHidden/>
          </w:rPr>
          <w:t>38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6" w:history="1">
        <w:r w:rsidRPr="003009E6">
          <w:rPr>
            <w:rStyle w:val="Hyperlink"/>
            <w:noProof/>
          </w:rPr>
          <w:t>7.5</w:t>
        </w:r>
        <w:r>
          <w:rPr>
            <w:rFonts w:asciiTheme="minorHAnsi" w:eastAsiaTheme="minorEastAsia" w:hAnsiTheme="minorHAnsi" w:cstheme="minorBidi"/>
            <w:noProof/>
            <w:sz w:val="22"/>
            <w:szCs w:val="22"/>
          </w:rPr>
          <w:tab/>
        </w:r>
        <w:r w:rsidRPr="003009E6">
          <w:rPr>
            <w:rStyle w:val="Hyperlink"/>
            <w:noProof/>
          </w:rPr>
          <w:t>Time Step Range, Layer Range, and Edit Domain</w:t>
        </w:r>
        <w:r>
          <w:rPr>
            <w:noProof/>
            <w:webHidden/>
          </w:rPr>
          <w:tab/>
        </w:r>
        <w:r>
          <w:rPr>
            <w:noProof/>
            <w:webHidden/>
          </w:rPr>
          <w:fldChar w:fldCharType="begin"/>
        </w:r>
        <w:r>
          <w:rPr>
            <w:noProof/>
            <w:webHidden/>
          </w:rPr>
          <w:instrText xml:space="preserve"> PAGEREF _Toc294621866 \h </w:instrText>
        </w:r>
        <w:r>
          <w:rPr>
            <w:noProof/>
            <w:webHidden/>
          </w:rPr>
        </w:r>
        <w:r>
          <w:rPr>
            <w:noProof/>
            <w:webHidden/>
          </w:rPr>
          <w:fldChar w:fldCharType="separate"/>
        </w:r>
        <w:r>
          <w:rPr>
            <w:noProof/>
            <w:webHidden/>
          </w:rPr>
          <w:t>38</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67" w:history="1">
        <w:r w:rsidRPr="003009E6">
          <w:rPr>
            <w:rStyle w:val="Hyperlink"/>
          </w:rPr>
          <w:t>8</w:t>
        </w:r>
        <w:r>
          <w:rPr>
            <w:rFonts w:asciiTheme="minorHAnsi" w:eastAsiaTheme="minorEastAsia" w:hAnsiTheme="minorHAnsi" w:cstheme="minorBidi"/>
            <w:b w:val="0"/>
            <w:sz w:val="22"/>
            <w:szCs w:val="22"/>
          </w:rPr>
          <w:tab/>
        </w:r>
        <w:r w:rsidRPr="003009E6">
          <w:rPr>
            <w:rStyle w:val="Hyperlink"/>
          </w:rPr>
          <w:t>Working with Area Files</w:t>
        </w:r>
        <w:r>
          <w:rPr>
            <w:webHidden/>
          </w:rPr>
          <w:tab/>
        </w:r>
        <w:r>
          <w:rPr>
            <w:webHidden/>
          </w:rPr>
          <w:fldChar w:fldCharType="begin"/>
        </w:r>
        <w:r>
          <w:rPr>
            <w:webHidden/>
          </w:rPr>
          <w:instrText xml:space="preserve"> PAGEREF _Toc294621867 \h </w:instrText>
        </w:r>
        <w:r>
          <w:rPr>
            <w:webHidden/>
          </w:rPr>
        </w:r>
        <w:r>
          <w:rPr>
            <w:webHidden/>
          </w:rPr>
          <w:fldChar w:fldCharType="separate"/>
        </w:r>
        <w:r>
          <w:rPr>
            <w:webHidden/>
          </w:rPr>
          <w:t>39</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8" w:history="1">
        <w:r w:rsidRPr="003009E6">
          <w:rPr>
            <w:rStyle w:val="Hyperlink"/>
            <w:noProof/>
          </w:rPr>
          <w:t>8.1</w:t>
        </w:r>
        <w:r>
          <w:rPr>
            <w:rFonts w:asciiTheme="minorHAnsi" w:eastAsiaTheme="minorEastAsia" w:hAnsiTheme="minorHAnsi" w:cstheme="minorBidi"/>
            <w:noProof/>
            <w:sz w:val="22"/>
            <w:szCs w:val="22"/>
          </w:rPr>
          <w:tab/>
        </w:r>
        <w:r w:rsidRPr="003009E6">
          <w:rPr>
            <w:rStyle w:val="Hyperlink"/>
            <w:noProof/>
          </w:rPr>
          <w:t>Area File Formats</w:t>
        </w:r>
        <w:r>
          <w:rPr>
            <w:noProof/>
            <w:webHidden/>
          </w:rPr>
          <w:tab/>
        </w:r>
        <w:r>
          <w:rPr>
            <w:noProof/>
            <w:webHidden/>
          </w:rPr>
          <w:fldChar w:fldCharType="begin"/>
        </w:r>
        <w:r>
          <w:rPr>
            <w:noProof/>
            <w:webHidden/>
          </w:rPr>
          <w:instrText xml:space="preserve"> PAGEREF _Toc294621868 \h </w:instrText>
        </w:r>
        <w:r>
          <w:rPr>
            <w:noProof/>
            <w:webHidden/>
          </w:rPr>
        </w:r>
        <w:r>
          <w:rPr>
            <w:noProof/>
            <w:webHidden/>
          </w:rPr>
          <w:fldChar w:fldCharType="separate"/>
        </w:r>
        <w:r>
          <w:rPr>
            <w:noProof/>
            <w:webHidden/>
          </w:rPr>
          <w:t>39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69" w:history="1">
        <w:r w:rsidRPr="003009E6">
          <w:rPr>
            <w:rStyle w:val="Hyperlink"/>
            <w:noProof/>
          </w:rPr>
          <w:t>8.2</w:t>
        </w:r>
        <w:r>
          <w:rPr>
            <w:rFonts w:asciiTheme="minorHAnsi" w:eastAsiaTheme="minorEastAsia" w:hAnsiTheme="minorHAnsi" w:cstheme="minorBidi"/>
            <w:noProof/>
            <w:sz w:val="22"/>
            <w:szCs w:val="22"/>
          </w:rPr>
          <w:tab/>
        </w:r>
        <w:r w:rsidRPr="003009E6">
          <w:rPr>
            <w:rStyle w:val="Hyperlink"/>
            <w:noProof/>
          </w:rPr>
          <w:t>Example Area File</w:t>
        </w:r>
        <w:r>
          <w:rPr>
            <w:noProof/>
            <w:webHidden/>
          </w:rPr>
          <w:tab/>
        </w:r>
        <w:r>
          <w:rPr>
            <w:noProof/>
            <w:webHidden/>
          </w:rPr>
          <w:fldChar w:fldCharType="begin"/>
        </w:r>
        <w:r>
          <w:rPr>
            <w:noProof/>
            <w:webHidden/>
          </w:rPr>
          <w:instrText xml:space="preserve"> PAGEREF _Toc294621869 \h </w:instrText>
        </w:r>
        <w:r>
          <w:rPr>
            <w:noProof/>
            <w:webHidden/>
          </w:rPr>
        </w:r>
        <w:r>
          <w:rPr>
            <w:noProof/>
            <w:webHidden/>
          </w:rPr>
          <w:fldChar w:fldCharType="separate"/>
        </w:r>
        <w:r>
          <w:rPr>
            <w:noProof/>
            <w:webHidden/>
          </w:rPr>
          <w:t>39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0" w:history="1">
        <w:r w:rsidRPr="003009E6">
          <w:rPr>
            <w:rStyle w:val="Hyperlink"/>
            <w:noProof/>
          </w:rPr>
          <w:t>8.3</w:t>
        </w:r>
        <w:r>
          <w:rPr>
            <w:rFonts w:asciiTheme="minorHAnsi" w:eastAsiaTheme="minorEastAsia" w:hAnsiTheme="minorHAnsi" w:cstheme="minorBidi"/>
            <w:noProof/>
            <w:sz w:val="22"/>
            <w:szCs w:val="22"/>
          </w:rPr>
          <w:tab/>
        </w:r>
        <w:r w:rsidRPr="003009E6">
          <w:rPr>
            <w:rStyle w:val="Hyperlink"/>
            <w:noProof/>
          </w:rPr>
          <w:t>Adding and Removing an Area File</w:t>
        </w:r>
        <w:r>
          <w:rPr>
            <w:noProof/>
            <w:webHidden/>
          </w:rPr>
          <w:tab/>
        </w:r>
        <w:r>
          <w:rPr>
            <w:noProof/>
            <w:webHidden/>
          </w:rPr>
          <w:fldChar w:fldCharType="begin"/>
        </w:r>
        <w:r>
          <w:rPr>
            <w:noProof/>
            <w:webHidden/>
          </w:rPr>
          <w:instrText xml:space="preserve"> PAGEREF _Toc294621870 \h </w:instrText>
        </w:r>
        <w:r>
          <w:rPr>
            <w:noProof/>
            <w:webHidden/>
          </w:rPr>
        </w:r>
        <w:r>
          <w:rPr>
            <w:noProof/>
            <w:webHidden/>
          </w:rPr>
          <w:fldChar w:fldCharType="separate"/>
        </w:r>
        <w:r>
          <w:rPr>
            <w:noProof/>
            <w:webHidden/>
          </w:rPr>
          <w:t>39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1" w:history="1">
        <w:r w:rsidRPr="003009E6">
          <w:rPr>
            <w:rStyle w:val="Hyperlink"/>
            <w:noProof/>
          </w:rPr>
          <w:t>8.4</w:t>
        </w:r>
        <w:r>
          <w:rPr>
            <w:rFonts w:asciiTheme="minorHAnsi" w:eastAsiaTheme="minorEastAsia" w:hAnsiTheme="minorHAnsi" w:cstheme="minorBidi"/>
            <w:noProof/>
            <w:sz w:val="22"/>
            <w:szCs w:val="22"/>
          </w:rPr>
          <w:tab/>
        </w:r>
        <w:r w:rsidRPr="003009E6">
          <w:rPr>
            <w:rStyle w:val="Hyperlink"/>
            <w:noProof/>
          </w:rPr>
          <w:t>Areas List</w:t>
        </w:r>
        <w:r>
          <w:rPr>
            <w:noProof/>
            <w:webHidden/>
          </w:rPr>
          <w:tab/>
        </w:r>
        <w:r>
          <w:rPr>
            <w:noProof/>
            <w:webHidden/>
          </w:rPr>
          <w:fldChar w:fldCharType="begin"/>
        </w:r>
        <w:r>
          <w:rPr>
            <w:noProof/>
            <w:webHidden/>
          </w:rPr>
          <w:instrText xml:space="preserve"> PAGEREF _Toc294621871 \h </w:instrText>
        </w:r>
        <w:r>
          <w:rPr>
            <w:noProof/>
            <w:webHidden/>
          </w:rPr>
        </w:r>
        <w:r>
          <w:rPr>
            <w:noProof/>
            <w:webHidden/>
          </w:rPr>
          <w:fldChar w:fldCharType="separate"/>
        </w:r>
        <w:r>
          <w:rPr>
            <w:noProof/>
            <w:webHidden/>
          </w:rPr>
          <w:t>40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2" w:history="1">
        <w:r w:rsidRPr="003009E6">
          <w:rPr>
            <w:rStyle w:val="Hyperlink"/>
            <w:noProof/>
          </w:rPr>
          <w:t>8.5</w:t>
        </w:r>
        <w:r>
          <w:rPr>
            <w:rFonts w:asciiTheme="minorHAnsi" w:eastAsiaTheme="minorEastAsia" w:hAnsiTheme="minorHAnsi" w:cstheme="minorBidi"/>
            <w:noProof/>
            <w:sz w:val="22"/>
            <w:szCs w:val="22"/>
          </w:rPr>
          <w:tab/>
        </w:r>
        <w:r w:rsidRPr="003009E6">
          <w:rPr>
            <w:rStyle w:val="Hyperlink"/>
            <w:noProof/>
          </w:rPr>
          <w:t>Areal Interpolation</w:t>
        </w:r>
        <w:r>
          <w:rPr>
            <w:noProof/>
            <w:webHidden/>
          </w:rPr>
          <w:tab/>
        </w:r>
        <w:r>
          <w:rPr>
            <w:noProof/>
            <w:webHidden/>
          </w:rPr>
          <w:fldChar w:fldCharType="begin"/>
        </w:r>
        <w:r>
          <w:rPr>
            <w:noProof/>
            <w:webHidden/>
          </w:rPr>
          <w:instrText xml:space="preserve"> PAGEREF _Toc294621872 \h </w:instrText>
        </w:r>
        <w:r>
          <w:rPr>
            <w:noProof/>
            <w:webHidden/>
          </w:rPr>
        </w:r>
        <w:r>
          <w:rPr>
            <w:noProof/>
            <w:webHidden/>
          </w:rPr>
          <w:fldChar w:fldCharType="separate"/>
        </w:r>
        <w:r>
          <w:rPr>
            <w:noProof/>
            <w:webHidden/>
          </w:rPr>
          <w:t>40</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73" w:history="1">
        <w:r w:rsidRPr="003009E6">
          <w:rPr>
            <w:rStyle w:val="Hyperlink"/>
          </w:rPr>
          <w:t>9</w:t>
        </w:r>
        <w:r>
          <w:rPr>
            <w:rFonts w:asciiTheme="minorHAnsi" w:eastAsiaTheme="minorEastAsia" w:hAnsiTheme="minorHAnsi" w:cstheme="minorBidi"/>
            <w:b w:val="0"/>
            <w:sz w:val="22"/>
            <w:szCs w:val="22"/>
          </w:rPr>
          <w:tab/>
        </w:r>
        <w:r w:rsidRPr="003009E6">
          <w:rPr>
            <w:rStyle w:val="Hyperlink"/>
          </w:rPr>
          <w:t>Spatial and Temporal Data Subsetting</w:t>
        </w:r>
        <w:r>
          <w:rPr>
            <w:webHidden/>
          </w:rPr>
          <w:tab/>
        </w:r>
        <w:r>
          <w:rPr>
            <w:webHidden/>
          </w:rPr>
          <w:fldChar w:fldCharType="begin"/>
        </w:r>
        <w:r>
          <w:rPr>
            <w:webHidden/>
          </w:rPr>
          <w:instrText xml:space="preserve"> PAGEREF _Toc294621873 \h </w:instrText>
        </w:r>
        <w:r>
          <w:rPr>
            <w:webHidden/>
          </w:rPr>
        </w:r>
        <w:r>
          <w:rPr>
            <w:webHidden/>
          </w:rPr>
          <w:fldChar w:fldCharType="separate"/>
        </w:r>
        <w:r>
          <w:rPr>
            <w:webHidden/>
          </w:rPr>
          <w:t>44</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4" w:history="1">
        <w:r w:rsidRPr="003009E6">
          <w:rPr>
            <w:rStyle w:val="Hyperlink"/>
            <w:noProof/>
          </w:rPr>
          <w:t>9.1</w:t>
        </w:r>
        <w:r>
          <w:rPr>
            <w:rFonts w:asciiTheme="minorHAnsi" w:eastAsiaTheme="minorEastAsia" w:hAnsiTheme="minorHAnsi" w:cstheme="minorBidi"/>
            <w:noProof/>
            <w:sz w:val="22"/>
            <w:szCs w:val="22"/>
          </w:rPr>
          <w:tab/>
        </w:r>
        <w:r w:rsidRPr="003009E6">
          <w:rPr>
            <w:rStyle w:val="Hyperlink"/>
            <w:noProof/>
          </w:rPr>
          <w:t>Specify Time Step Range</w:t>
        </w:r>
        <w:r>
          <w:rPr>
            <w:noProof/>
            <w:webHidden/>
          </w:rPr>
          <w:tab/>
        </w:r>
        <w:r>
          <w:rPr>
            <w:noProof/>
            <w:webHidden/>
          </w:rPr>
          <w:fldChar w:fldCharType="begin"/>
        </w:r>
        <w:r>
          <w:rPr>
            <w:noProof/>
            <w:webHidden/>
          </w:rPr>
          <w:instrText xml:space="preserve"> PAGEREF _Toc294621874 \h </w:instrText>
        </w:r>
        <w:r>
          <w:rPr>
            <w:noProof/>
            <w:webHidden/>
          </w:rPr>
        </w:r>
        <w:r>
          <w:rPr>
            <w:noProof/>
            <w:webHidden/>
          </w:rPr>
          <w:fldChar w:fldCharType="separate"/>
        </w:r>
        <w:r>
          <w:rPr>
            <w:noProof/>
            <w:webHidden/>
          </w:rPr>
          <w:t>45</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5" w:history="1">
        <w:r w:rsidRPr="003009E6">
          <w:rPr>
            <w:rStyle w:val="Hyperlink"/>
            <w:noProof/>
          </w:rPr>
          <w:t>9.2</w:t>
        </w:r>
        <w:r>
          <w:rPr>
            <w:rFonts w:asciiTheme="minorHAnsi" w:eastAsiaTheme="minorEastAsia" w:hAnsiTheme="minorHAnsi" w:cstheme="minorBidi"/>
            <w:noProof/>
            <w:sz w:val="22"/>
            <w:szCs w:val="22"/>
          </w:rPr>
          <w:tab/>
        </w:r>
        <w:r w:rsidRPr="003009E6">
          <w:rPr>
            <w:rStyle w:val="Hyperlink"/>
            <w:noProof/>
          </w:rPr>
          <w:t>Specify Layer Range</w:t>
        </w:r>
        <w:r>
          <w:rPr>
            <w:noProof/>
            <w:webHidden/>
          </w:rPr>
          <w:tab/>
        </w:r>
        <w:r>
          <w:rPr>
            <w:noProof/>
            <w:webHidden/>
          </w:rPr>
          <w:fldChar w:fldCharType="begin"/>
        </w:r>
        <w:r>
          <w:rPr>
            <w:noProof/>
            <w:webHidden/>
          </w:rPr>
          <w:instrText xml:space="preserve"> PAGEREF _Toc294621875 \h </w:instrText>
        </w:r>
        <w:r>
          <w:rPr>
            <w:noProof/>
            <w:webHidden/>
          </w:rPr>
        </w:r>
        <w:r>
          <w:rPr>
            <w:noProof/>
            <w:webHidden/>
          </w:rPr>
          <w:fldChar w:fldCharType="separate"/>
        </w:r>
        <w:r>
          <w:rPr>
            <w:noProof/>
            <w:webHidden/>
          </w:rPr>
          <w:t>45</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6" w:history="1">
        <w:r w:rsidRPr="003009E6">
          <w:rPr>
            <w:rStyle w:val="Hyperlink"/>
            <w:noProof/>
          </w:rPr>
          <w:t>9.3</w:t>
        </w:r>
        <w:r>
          <w:rPr>
            <w:rFonts w:asciiTheme="minorHAnsi" w:eastAsiaTheme="minorEastAsia" w:hAnsiTheme="minorHAnsi" w:cstheme="minorBidi"/>
            <w:noProof/>
            <w:sz w:val="22"/>
            <w:szCs w:val="22"/>
          </w:rPr>
          <w:tab/>
        </w:r>
        <w:r w:rsidRPr="003009E6">
          <w:rPr>
            <w:rStyle w:val="Hyperlink"/>
            <w:noProof/>
          </w:rPr>
          <w:t>Specify Domain Range</w:t>
        </w:r>
        <w:r>
          <w:rPr>
            <w:noProof/>
            <w:webHidden/>
          </w:rPr>
          <w:tab/>
        </w:r>
        <w:r>
          <w:rPr>
            <w:noProof/>
            <w:webHidden/>
          </w:rPr>
          <w:fldChar w:fldCharType="begin"/>
        </w:r>
        <w:r>
          <w:rPr>
            <w:noProof/>
            <w:webHidden/>
          </w:rPr>
          <w:instrText xml:space="preserve"> PAGEREF _Toc294621876 \h </w:instrText>
        </w:r>
        <w:r>
          <w:rPr>
            <w:noProof/>
            <w:webHidden/>
          </w:rPr>
        </w:r>
        <w:r>
          <w:rPr>
            <w:noProof/>
            <w:webHidden/>
          </w:rPr>
          <w:fldChar w:fldCharType="separate"/>
        </w:r>
        <w:r>
          <w:rPr>
            <w:noProof/>
            <w:webHidden/>
          </w:rPr>
          <w:t>46</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7" w:history="1">
        <w:r w:rsidRPr="003009E6">
          <w:rPr>
            <w:rStyle w:val="Hyperlink"/>
            <w:noProof/>
          </w:rPr>
          <w:t>9.4</w:t>
        </w:r>
        <w:r>
          <w:rPr>
            <w:rFonts w:asciiTheme="minorHAnsi" w:eastAsiaTheme="minorEastAsia" w:hAnsiTheme="minorHAnsi" w:cstheme="minorBidi"/>
            <w:noProof/>
            <w:sz w:val="22"/>
            <w:szCs w:val="22"/>
          </w:rPr>
          <w:tab/>
        </w:r>
        <w:r w:rsidRPr="003009E6">
          <w:rPr>
            <w:rStyle w:val="Hyperlink"/>
            <w:noProof/>
          </w:rPr>
          <w:t>Rules of Precedence for Subsetting Data</w:t>
        </w:r>
        <w:r>
          <w:rPr>
            <w:noProof/>
            <w:webHidden/>
          </w:rPr>
          <w:tab/>
        </w:r>
        <w:r>
          <w:rPr>
            <w:noProof/>
            <w:webHidden/>
          </w:rPr>
          <w:fldChar w:fldCharType="begin"/>
        </w:r>
        <w:r>
          <w:rPr>
            <w:noProof/>
            <w:webHidden/>
          </w:rPr>
          <w:instrText xml:space="preserve"> PAGEREF _Toc294621877 \h </w:instrText>
        </w:r>
        <w:r>
          <w:rPr>
            <w:noProof/>
            <w:webHidden/>
          </w:rPr>
        </w:r>
        <w:r>
          <w:rPr>
            <w:noProof/>
            <w:webHidden/>
          </w:rPr>
          <w:fldChar w:fldCharType="separate"/>
        </w:r>
        <w:r>
          <w:rPr>
            <w:noProof/>
            <w:webHidden/>
          </w:rPr>
          <w:t>48</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78" w:history="1">
        <w:r w:rsidRPr="003009E6">
          <w:rPr>
            <w:rStyle w:val="Hyperlink"/>
          </w:rPr>
          <w:t>10</w:t>
        </w:r>
        <w:r>
          <w:rPr>
            <w:rFonts w:asciiTheme="minorHAnsi" w:eastAsiaTheme="minorEastAsia" w:hAnsiTheme="minorHAnsi" w:cstheme="minorBidi"/>
            <w:b w:val="0"/>
            <w:sz w:val="22"/>
            <w:szCs w:val="22"/>
          </w:rPr>
          <w:tab/>
        </w:r>
        <w:r w:rsidRPr="003009E6">
          <w:rPr>
            <w:rStyle w:val="Hyperlink"/>
          </w:rPr>
          <w:t>Creating Plots</w:t>
        </w:r>
        <w:r>
          <w:rPr>
            <w:webHidden/>
          </w:rPr>
          <w:tab/>
        </w:r>
        <w:r>
          <w:rPr>
            <w:webHidden/>
          </w:rPr>
          <w:fldChar w:fldCharType="begin"/>
        </w:r>
        <w:r>
          <w:rPr>
            <w:webHidden/>
          </w:rPr>
          <w:instrText xml:space="preserve"> PAGEREF _Toc294621878 \h </w:instrText>
        </w:r>
        <w:r>
          <w:rPr>
            <w:webHidden/>
          </w:rPr>
        </w:r>
        <w:r>
          <w:rPr>
            <w:webHidden/>
          </w:rPr>
          <w:fldChar w:fldCharType="separate"/>
        </w:r>
        <w:r>
          <w:rPr>
            <w:webHidden/>
          </w:rPr>
          <w:t>49</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79" w:history="1">
        <w:r w:rsidRPr="003009E6">
          <w:rPr>
            <w:rStyle w:val="Hyperlink"/>
            <w:noProof/>
          </w:rPr>
          <w:t>10.1</w:t>
        </w:r>
        <w:r>
          <w:rPr>
            <w:rFonts w:asciiTheme="minorHAnsi" w:eastAsiaTheme="minorEastAsia" w:hAnsiTheme="minorHAnsi" w:cstheme="minorBidi"/>
            <w:noProof/>
            <w:sz w:val="22"/>
            <w:szCs w:val="22"/>
          </w:rPr>
          <w:tab/>
        </w:r>
        <w:r w:rsidRPr="003009E6">
          <w:rPr>
            <w:rStyle w:val="Hyperlink"/>
            <w:noProof/>
          </w:rPr>
          <w:t>Fast Tile Plot</w:t>
        </w:r>
        <w:r>
          <w:rPr>
            <w:noProof/>
            <w:webHidden/>
          </w:rPr>
          <w:tab/>
        </w:r>
        <w:r>
          <w:rPr>
            <w:noProof/>
            <w:webHidden/>
          </w:rPr>
          <w:fldChar w:fldCharType="begin"/>
        </w:r>
        <w:r>
          <w:rPr>
            <w:noProof/>
            <w:webHidden/>
          </w:rPr>
          <w:instrText xml:space="preserve"> PAGEREF _Toc294621879 \h </w:instrText>
        </w:r>
        <w:r>
          <w:rPr>
            <w:noProof/>
            <w:webHidden/>
          </w:rPr>
        </w:r>
        <w:r>
          <w:rPr>
            <w:noProof/>
            <w:webHidden/>
          </w:rPr>
          <w:fldChar w:fldCharType="separate"/>
        </w:r>
        <w:r>
          <w:rPr>
            <w:noProof/>
            <w:webHidden/>
          </w:rPr>
          <w:t>50</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0" w:history="1">
        <w:r w:rsidRPr="003009E6">
          <w:rPr>
            <w:rStyle w:val="Hyperlink"/>
            <w:noProof/>
          </w:rPr>
          <w:t>10.1.1</w:t>
        </w:r>
        <w:r>
          <w:rPr>
            <w:rFonts w:asciiTheme="minorHAnsi" w:eastAsiaTheme="minorEastAsia" w:hAnsiTheme="minorHAnsi" w:cstheme="minorBidi"/>
            <w:noProof/>
            <w:sz w:val="22"/>
            <w:szCs w:val="22"/>
          </w:rPr>
          <w:tab/>
        </w:r>
        <w:r w:rsidRPr="003009E6">
          <w:rPr>
            <w:rStyle w:val="Hyperlink"/>
            <w:noProof/>
          </w:rPr>
          <w:t>Time Selection and Animation Controls</w:t>
        </w:r>
        <w:r>
          <w:rPr>
            <w:noProof/>
            <w:webHidden/>
          </w:rPr>
          <w:tab/>
        </w:r>
        <w:r>
          <w:rPr>
            <w:noProof/>
            <w:webHidden/>
          </w:rPr>
          <w:fldChar w:fldCharType="begin"/>
        </w:r>
        <w:r>
          <w:rPr>
            <w:noProof/>
            <w:webHidden/>
          </w:rPr>
          <w:instrText xml:space="preserve"> PAGEREF _Toc294621880 \h </w:instrText>
        </w:r>
        <w:r>
          <w:rPr>
            <w:noProof/>
            <w:webHidden/>
          </w:rPr>
        </w:r>
        <w:r>
          <w:rPr>
            <w:noProof/>
            <w:webHidden/>
          </w:rPr>
          <w:fldChar w:fldCharType="separate"/>
        </w:r>
        <w:r>
          <w:rPr>
            <w:noProof/>
            <w:webHidden/>
          </w:rPr>
          <w:t>50</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1" w:history="1">
        <w:r w:rsidRPr="003009E6">
          <w:rPr>
            <w:rStyle w:val="Hyperlink"/>
            <w:noProof/>
          </w:rPr>
          <w:t>10.1.2</w:t>
        </w:r>
        <w:r>
          <w:rPr>
            <w:rFonts w:asciiTheme="minorHAnsi" w:eastAsiaTheme="minorEastAsia" w:hAnsiTheme="minorHAnsi" w:cstheme="minorBidi"/>
            <w:noProof/>
            <w:sz w:val="22"/>
            <w:szCs w:val="22"/>
          </w:rPr>
          <w:tab/>
        </w:r>
        <w:r w:rsidRPr="003009E6">
          <w:rPr>
            <w:rStyle w:val="Hyperlink"/>
            <w:noProof/>
          </w:rPr>
          <w:t>Layer Selection</w:t>
        </w:r>
        <w:r>
          <w:rPr>
            <w:noProof/>
            <w:webHidden/>
          </w:rPr>
          <w:tab/>
        </w:r>
        <w:r>
          <w:rPr>
            <w:noProof/>
            <w:webHidden/>
          </w:rPr>
          <w:fldChar w:fldCharType="begin"/>
        </w:r>
        <w:r>
          <w:rPr>
            <w:noProof/>
            <w:webHidden/>
          </w:rPr>
          <w:instrText xml:space="preserve"> PAGEREF _Toc294621881 \h </w:instrText>
        </w:r>
        <w:r>
          <w:rPr>
            <w:noProof/>
            <w:webHidden/>
          </w:rPr>
        </w:r>
        <w:r>
          <w:rPr>
            <w:noProof/>
            <w:webHidden/>
          </w:rPr>
          <w:fldChar w:fldCharType="separate"/>
        </w:r>
        <w:r>
          <w:rPr>
            <w:noProof/>
            <w:webHidden/>
          </w:rPr>
          <w:t>51</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2" w:history="1">
        <w:r w:rsidRPr="003009E6">
          <w:rPr>
            <w:rStyle w:val="Hyperlink"/>
            <w:noProof/>
          </w:rPr>
          <w:t>10.1.3</w:t>
        </w:r>
        <w:r>
          <w:rPr>
            <w:rFonts w:asciiTheme="minorHAnsi" w:eastAsiaTheme="minorEastAsia" w:hAnsiTheme="minorHAnsi" w:cstheme="minorBidi"/>
            <w:noProof/>
            <w:sz w:val="22"/>
            <w:szCs w:val="22"/>
          </w:rPr>
          <w:tab/>
        </w:r>
        <w:r w:rsidRPr="003009E6">
          <w:rPr>
            <w:rStyle w:val="Hyperlink"/>
            <w:noProof/>
          </w:rPr>
          <w:t>Grid Cell Time Aggregate Statistics</w:t>
        </w:r>
        <w:r>
          <w:rPr>
            <w:noProof/>
            <w:webHidden/>
          </w:rPr>
          <w:tab/>
        </w:r>
        <w:r>
          <w:rPr>
            <w:noProof/>
            <w:webHidden/>
          </w:rPr>
          <w:fldChar w:fldCharType="begin"/>
        </w:r>
        <w:r>
          <w:rPr>
            <w:noProof/>
            <w:webHidden/>
          </w:rPr>
          <w:instrText xml:space="preserve"> PAGEREF _Toc294621882 \h </w:instrText>
        </w:r>
        <w:r>
          <w:rPr>
            <w:noProof/>
            <w:webHidden/>
          </w:rPr>
        </w:r>
        <w:r>
          <w:rPr>
            <w:noProof/>
            <w:webHidden/>
          </w:rPr>
          <w:fldChar w:fldCharType="separate"/>
        </w:r>
        <w:r>
          <w:rPr>
            <w:noProof/>
            <w:webHidden/>
          </w:rPr>
          <w:t>51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83" w:history="1">
        <w:r w:rsidRPr="003009E6">
          <w:rPr>
            <w:rStyle w:val="Hyperlink"/>
            <w:noProof/>
          </w:rPr>
          <w:t>10.2</w:t>
        </w:r>
        <w:r>
          <w:rPr>
            <w:rFonts w:asciiTheme="minorHAnsi" w:eastAsiaTheme="minorEastAsia" w:hAnsiTheme="minorHAnsi" w:cstheme="minorBidi"/>
            <w:noProof/>
            <w:sz w:val="22"/>
            <w:szCs w:val="22"/>
          </w:rPr>
          <w:tab/>
        </w:r>
        <w:r w:rsidRPr="003009E6">
          <w:rPr>
            <w:rStyle w:val="Hyperlink"/>
            <w:noProof/>
          </w:rPr>
          <w:t>Areal Interpolation Plot</w:t>
        </w:r>
        <w:r>
          <w:rPr>
            <w:noProof/>
            <w:webHidden/>
          </w:rPr>
          <w:tab/>
        </w:r>
        <w:r>
          <w:rPr>
            <w:noProof/>
            <w:webHidden/>
          </w:rPr>
          <w:fldChar w:fldCharType="begin"/>
        </w:r>
        <w:r>
          <w:rPr>
            <w:noProof/>
            <w:webHidden/>
          </w:rPr>
          <w:instrText xml:space="preserve"> PAGEREF _Toc294621883 \h </w:instrText>
        </w:r>
        <w:r>
          <w:rPr>
            <w:noProof/>
            <w:webHidden/>
          </w:rPr>
        </w:r>
        <w:r>
          <w:rPr>
            <w:noProof/>
            <w:webHidden/>
          </w:rPr>
          <w:fldChar w:fldCharType="separate"/>
        </w:r>
        <w:r>
          <w:rPr>
            <w:noProof/>
            <w:webHidden/>
          </w:rPr>
          <w:t>52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4" w:history="1">
        <w:r w:rsidRPr="003009E6">
          <w:rPr>
            <w:rStyle w:val="Hyperlink"/>
            <w:noProof/>
          </w:rPr>
          <w:t>10.2.1</w:t>
        </w:r>
        <w:r>
          <w:rPr>
            <w:rFonts w:asciiTheme="minorHAnsi" w:eastAsiaTheme="minorEastAsia" w:hAnsiTheme="minorHAnsi" w:cstheme="minorBidi"/>
            <w:noProof/>
            <w:sz w:val="22"/>
            <w:szCs w:val="22"/>
          </w:rPr>
          <w:tab/>
        </w:r>
        <w:r w:rsidRPr="003009E6">
          <w:rPr>
            <w:rStyle w:val="Hyperlink"/>
            <w:noProof/>
          </w:rPr>
          <w:t>Option Pull-down Menu Item</w:t>
        </w:r>
        <w:r>
          <w:rPr>
            <w:noProof/>
            <w:webHidden/>
          </w:rPr>
          <w:tab/>
        </w:r>
        <w:r>
          <w:rPr>
            <w:noProof/>
            <w:webHidden/>
          </w:rPr>
          <w:fldChar w:fldCharType="begin"/>
        </w:r>
        <w:r>
          <w:rPr>
            <w:noProof/>
            <w:webHidden/>
          </w:rPr>
          <w:instrText xml:space="preserve"> PAGEREF _Toc294621884 \h </w:instrText>
        </w:r>
        <w:r>
          <w:rPr>
            <w:noProof/>
            <w:webHidden/>
          </w:rPr>
        </w:r>
        <w:r>
          <w:rPr>
            <w:noProof/>
            <w:webHidden/>
          </w:rPr>
          <w:fldChar w:fldCharType="separate"/>
        </w:r>
        <w:r>
          <w:rPr>
            <w:noProof/>
            <w:webHidden/>
          </w:rPr>
          <w:t>52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5" w:history="1">
        <w:r w:rsidRPr="003009E6">
          <w:rPr>
            <w:rStyle w:val="Hyperlink"/>
            <w:noProof/>
          </w:rPr>
          <w:t>10.2.2</w:t>
        </w:r>
        <w:r>
          <w:rPr>
            <w:rFonts w:asciiTheme="minorHAnsi" w:eastAsiaTheme="minorEastAsia" w:hAnsiTheme="minorHAnsi" w:cstheme="minorBidi"/>
            <w:noProof/>
            <w:sz w:val="22"/>
            <w:szCs w:val="22"/>
          </w:rPr>
          <w:tab/>
        </w:r>
        <w:r w:rsidRPr="003009E6">
          <w:rPr>
            <w:rStyle w:val="Hyperlink"/>
            <w:noProof/>
          </w:rPr>
          <w:t>Areal Values for Polygon Segment</w:t>
        </w:r>
        <w:r>
          <w:rPr>
            <w:noProof/>
            <w:webHidden/>
          </w:rPr>
          <w:tab/>
        </w:r>
        <w:r>
          <w:rPr>
            <w:noProof/>
            <w:webHidden/>
          </w:rPr>
          <w:fldChar w:fldCharType="begin"/>
        </w:r>
        <w:r>
          <w:rPr>
            <w:noProof/>
            <w:webHidden/>
          </w:rPr>
          <w:instrText xml:space="preserve"> PAGEREF _Toc294621885 \h </w:instrText>
        </w:r>
        <w:r>
          <w:rPr>
            <w:noProof/>
            <w:webHidden/>
          </w:rPr>
        </w:r>
        <w:r>
          <w:rPr>
            <w:noProof/>
            <w:webHidden/>
          </w:rPr>
          <w:fldChar w:fldCharType="separate"/>
        </w:r>
        <w:r>
          <w:rPr>
            <w:noProof/>
            <w:webHidden/>
          </w:rPr>
          <w:t>56</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6" w:history="1">
        <w:r w:rsidRPr="003009E6">
          <w:rPr>
            <w:rStyle w:val="Hyperlink"/>
            <w:noProof/>
          </w:rPr>
          <w:t>10.2.3</w:t>
        </w:r>
        <w:r>
          <w:rPr>
            <w:rFonts w:asciiTheme="minorHAnsi" w:eastAsiaTheme="minorEastAsia" w:hAnsiTheme="minorHAnsi" w:cstheme="minorBidi"/>
            <w:noProof/>
            <w:sz w:val="22"/>
            <w:szCs w:val="22"/>
          </w:rPr>
          <w:tab/>
        </w:r>
        <w:r w:rsidRPr="003009E6">
          <w:rPr>
            <w:rStyle w:val="Hyperlink"/>
            <w:noProof/>
          </w:rPr>
          <w:t>View and Export Areal Plot Data in Spreadsheet Format</w:t>
        </w:r>
        <w:r>
          <w:rPr>
            <w:noProof/>
            <w:webHidden/>
          </w:rPr>
          <w:tab/>
        </w:r>
        <w:r>
          <w:rPr>
            <w:noProof/>
            <w:webHidden/>
          </w:rPr>
          <w:fldChar w:fldCharType="begin"/>
        </w:r>
        <w:r>
          <w:rPr>
            <w:noProof/>
            <w:webHidden/>
          </w:rPr>
          <w:instrText xml:space="preserve"> PAGEREF _Toc294621886 \h </w:instrText>
        </w:r>
        <w:r>
          <w:rPr>
            <w:noProof/>
            <w:webHidden/>
          </w:rPr>
        </w:r>
        <w:r>
          <w:rPr>
            <w:noProof/>
            <w:webHidden/>
          </w:rPr>
          <w:fldChar w:fldCharType="separate"/>
        </w:r>
        <w:r>
          <w:rPr>
            <w:noProof/>
            <w:webHidden/>
          </w:rPr>
          <w:t>57</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87" w:history="1">
        <w:r w:rsidRPr="003009E6">
          <w:rPr>
            <w:rStyle w:val="Hyperlink"/>
            <w:noProof/>
          </w:rPr>
          <w:t>10.2.4</w:t>
        </w:r>
        <w:r>
          <w:rPr>
            <w:rFonts w:asciiTheme="minorHAnsi" w:eastAsiaTheme="minorEastAsia" w:hAnsiTheme="minorHAnsi" w:cstheme="minorBidi"/>
            <w:noProof/>
            <w:sz w:val="22"/>
            <w:szCs w:val="22"/>
          </w:rPr>
          <w:tab/>
        </w:r>
        <w:r w:rsidRPr="003009E6">
          <w:rPr>
            <w:rStyle w:val="Hyperlink"/>
            <w:noProof/>
          </w:rPr>
          <w:t>Export Areal Plot Data to Shapefiles</w:t>
        </w:r>
        <w:r>
          <w:rPr>
            <w:noProof/>
            <w:webHidden/>
          </w:rPr>
          <w:tab/>
        </w:r>
        <w:r>
          <w:rPr>
            <w:noProof/>
            <w:webHidden/>
          </w:rPr>
          <w:fldChar w:fldCharType="begin"/>
        </w:r>
        <w:r>
          <w:rPr>
            <w:noProof/>
            <w:webHidden/>
          </w:rPr>
          <w:instrText xml:space="preserve"> PAGEREF _Toc294621887 \h </w:instrText>
        </w:r>
        <w:r>
          <w:rPr>
            <w:noProof/>
            <w:webHidden/>
          </w:rPr>
        </w:r>
        <w:r>
          <w:rPr>
            <w:noProof/>
            <w:webHidden/>
          </w:rPr>
          <w:fldChar w:fldCharType="separate"/>
        </w:r>
        <w:r>
          <w:rPr>
            <w:noProof/>
            <w:webHidden/>
          </w:rPr>
          <w:t>58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88" w:history="1">
        <w:r w:rsidRPr="003009E6">
          <w:rPr>
            <w:rStyle w:val="Hyperlink"/>
            <w:noProof/>
          </w:rPr>
          <w:t>10.3</w:t>
        </w:r>
        <w:r>
          <w:rPr>
            <w:rFonts w:asciiTheme="minorHAnsi" w:eastAsiaTheme="minorEastAsia" w:hAnsiTheme="minorHAnsi" w:cstheme="minorBidi"/>
            <w:noProof/>
            <w:sz w:val="22"/>
            <w:szCs w:val="22"/>
          </w:rPr>
          <w:tab/>
        </w:r>
        <w:r w:rsidRPr="003009E6">
          <w:rPr>
            <w:rStyle w:val="Hyperlink"/>
            <w:noProof/>
          </w:rPr>
          <w:t>Vertical Cross Section Plot</w:t>
        </w:r>
        <w:r>
          <w:rPr>
            <w:noProof/>
            <w:webHidden/>
          </w:rPr>
          <w:tab/>
        </w:r>
        <w:r>
          <w:rPr>
            <w:noProof/>
            <w:webHidden/>
          </w:rPr>
          <w:fldChar w:fldCharType="begin"/>
        </w:r>
        <w:r>
          <w:rPr>
            <w:noProof/>
            <w:webHidden/>
          </w:rPr>
          <w:instrText xml:space="preserve"> PAGEREF _Toc294621888 \h </w:instrText>
        </w:r>
        <w:r>
          <w:rPr>
            <w:noProof/>
            <w:webHidden/>
          </w:rPr>
        </w:r>
        <w:r>
          <w:rPr>
            <w:noProof/>
            <w:webHidden/>
          </w:rPr>
          <w:fldChar w:fldCharType="separate"/>
        </w:r>
        <w:r>
          <w:rPr>
            <w:noProof/>
            <w:webHidden/>
          </w:rPr>
          <w:t>59</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89" w:history="1">
        <w:r w:rsidRPr="003009E6">
          <w:rPr>
            <w:rStyle w:val="Hyperlink"/>
            <w:noProof/>
          </w:rPr>
          <w:t>10.4</w:t>
        </w:r>
        <w:r>
          <w:rPr>
            <w:rFonts w:asciiTheme="minorHAnsi" w:eastAsiaTheme="minorEastAsia" w:hAnsiTheme="minorHAnsi" w:cstheme="minorBidi"/>
            <w:noProof/>
            <w:sz w:val="22"/>
            <w:szCs w:val="22"/>
          </w:rPr>
          <w:tab/>
        </w:r>
        <w:r w:rsidRPr="003009E6">
          <w:rPr>
            <w:rStyle w:val="Hyperlink"/>
            <w:noProof/>
          </w:rPr>
          <w:t>Time Series Plot</w:t>
        </w:r>
        <w:r>
          <w:rPr>
            <w:noProof/>
            <w:webHidden/>
          </w:rPr>
          <w:tab/>
        </w:r>
        <w:r>
          <w:rPr>
            <w:noProof/>
            <w:webHidden/>
          </w:rPr>
          <w:fldChar w:fldCharType="begin"/>
        </w:r>
        <w:r>
          <w:rPr>
            <w:noProof/>
            <w:webHidden/>
          </w:rPr>
          <w:instrText xml:space="preserve"> PAGEREF _Toc294621889 \h </w:instrText>
        </w:r>
        <w:r>
          <w:rPr>
            <w:noProof/>
            <w:webHidden/>
          </w:rPr>
        </w:r>
        <w:r>
          <w:rPr>
            <w:noProof/>
            <w:webHidden/>
          </w:rPr>
          <w:fldChar w:fldCharType="separate"/>
        </w:r>
        <w:r>
          <w:rPr>
            <w:noProof/>
            <w:webHidden/>
          </w:rPr>
          <w:t>61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0" w:history="1">
        <w:r w:rsidRPr="003009E6">
          <w:rPr>
            <w:rStyle w:val="Hyperlink"/>
            <w:noProof/>
          </w:rPr>
          <w:t>10.5</w:t>
        </w:r>
        <w:r>
          <w:rPr>
            <w:rFonts w:asciiTheme="minorHAnsi" w:eastAsiaTheme="minorEastAsia" w:hAnsiTheme="minorHAnsi" w:cstheme="minorBidi"/>
            <w:noProof/>
            <w:sz w:val="22"/>
            <w:szCs w:val="22"/>
          </w:rPr>
          <w:tab/>
        </w:r>
        <w:r w:rsidRPr="003009E6">
          <w:rPr>
            <w:rStyle w:val="Hyperlink"/>
            <w:noProof/>
          </w:rPr>
          <w:t>Time Series Bar Plot</w:t>
        </w:r>
        <w:r>
          <w:rPr>
            <w:noProof/>
            <w:webHidden/>
          </w:rPr>
          <w:tab/>
        </w:r>
        <w:r>
          <w:rPr>
            <w:noProof/>
            <w:webHidden/>
          </w:rPr>
          <w:fldChar w:fldCharType="begin"/>
        </w:r>
        <w:r>
          <w:rPr>
            <w:noProof/>
            <w:webHidden/>
          </w:rPr>
          <w:instrText xml:space="preserve"> PAGEREF _Toc294621890 \h </w:instrText>
        </w:r>
        <w:r>
          <w:rPr>
            <w:noProof/>
            <w:webHidden/>
          </w:rPr>
        </w:r>
        <w:r>
          <w:rPr>
            <w:noProof/>
            <w:webHidden/>
          </w:rPr>
          <w:fldChar w:fldCharType="separate"/>
        </w:r>
        <w:r>
          <w:rPr>
            <w:noProof/>
            <w:webHidden/>
          </w:rPr>
          <w:t>61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1" w:history="1">
        <w:r w:rsidRPr="003009E6">
          <w:rPr>
            <w:rStyle w:val="Hyperlink"/>
            <w:noProof/>
          </w:rPr>
          <w:t>10.6</w:t>
        </w:r>
        <w:r>
          <w:rPr>
            <w:rFonts w:asciiTheme="minorHAnsi" w:eastAsiaTheme="minorEastAsia" w:hAnsiTheme="minorHAnsi" w:cstheme="minorBidi"/>
            <w:noProof/>
            <w:sz w:val="22"/>
            <w:szCs w:val="22"/>
          </w:rPr>
          <w:tab/>
        </w:r>
        <w:r w:rsidRPr="003009E6">
          <w:rPr>
            <w:rStyle w:val="Hyperlink"/>
            <w:noProof/>
          </w:rPr>
          <w:t>Scatter Plot</w:t>
        </w:r>
        <w:r>
          <w:rPr>
            <w:noProof/>
            <w:webHidden/>
          </w:rPr>
          <w:tab/>
        </w:r>
        <w:r>
          <w:rPr>
            <w:noProof/>
            <w:webHidden/>
          </w:rPr>
          <w:fldChar w:fldCharType="begin"/>
        </w:r>
        <w:r>
          <w:rPr>
            <w:noProof/>
            <w:webHidden/>
          </w:rPr>
          <w:instrText xml:space="preserve"> PAGEREF _Toc294621891 \h </w:instrText>
        </w:r>
        <w:r>
          <w:rPr>
            <w:noProof/>
            <w:webHidden/>
          </w:rPr>
        </w:r>
        <w:r>
          <w:rPr>
            <w:noProof/>
            <w:webHidden/>
          </w:rPr>
          <w:fldChar w:fldCharType="separate"/>
        </w:r>
        <w:r>
          <w:rPr>
            <w:noProof/>
            <w:webHidden/>
          </w:rPr>
          <w:t>62</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2" w:history="1">
        <w:r w:rsidRPr="003009E6">
          <w:rPr>
            <w:rStyle w:val="Hyperlink"/>
            <w:noProof/>
          </w:rPr>
          <w:t>10.7</w:t>
        </w:r>
        <w:r>
          <w:rPr>
            <w:rFonts w:asciiTheme="minorHAnsi" w:eastAsiaTheme="minorEastAsia" w:hAnsiTheme="minorHAnsi" w:cstheme="minorBidi"/>
            <w:noProof/>
            <w:sz w:val="22"/>
            <w:szCs w:val="22"/>
          </w:rPr>
          <w:tab/>
        </w:r>
        <w:r w:rsidRPr="003009E6">
          <w:rPr>
            <w:rStyle w:val="Hyperlink"/>
            <w:noProof/>
          </w:rPr>
          <w:t>Vector Plot</w:t>
        </w:r>
        <w:r>
          <w:rPr>
            <w:noProof/>
            <w:webHidden/>
          </w:rPr>
          <w:tab/>
        </w:r>
        <w:r>
          <w:rPr>
            <w:noProof/>
            <w:webHidden/>
          </w:rPr>
          <w:fldChar w:fldCharType="begin"/>
        </w:r>
        <w:r>
          <w:rPr>
            <w:noProof/>
            <w:webHidden/>
          </w:rPr>
          <w:instrText xml:space="preserve"> PAGEREF _Toc294621892 \h </w:instrText>
        </w:r>
        <w:r>
          <w:rPr>
            <w:noProof/>
            <w:webHidden/>
          </w:rPr>
        </w:r>
        <w:r>
          <w:rPr>
            <w:noProof/>
            <w:webHidden/>
          </w:rPr>
          <w:fldChar w:fldCharType="separate"/>
        </w:r>
        <w:r>
          <w:rPr>
            <w:noProof/>
            <w:webHidden/>
          </w:rPr>
          <w:t>64</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3" w:history="1">
        <w:r w:rsidRPr="003009E6">
          <w:rPr>
            <w:rStyle w:val="Hyperlink"/>
            <w:noProof/>
          </w:rPr>
          <w:t>10.8</w:t>
        </w:r>
        <w:r>
          <w:rPr>
            <w:rFonts w:asciiTheme="minorHAnsi" w:eastAsiaTheme="minorEastAsia" w:hAnsiTheme="minorHAnsi" w:cstheme="minorBidi"/>
            <w:noProof/>
            <w:sz w:val="22"/>
            <w:szCs w:val="22"/>
          </w:rPr>
          <w:tab/>
        </w:r>
        <w:r w:rsidRPr="003009E6">
          <w:rPr>
            <w:rStyle w:val="Hyperlink"/>
            <w:noProof/>
          </w:rPr>
          <w:t>Contour Plot</w:t>
        </w:r>
        <w:r>
          <w:rPr>
            <w:noProof/>
            <w:webHidden/>
          </w:rPr>
          <w:tab/>
        </w:r>
        <w:r>
          <w:rPr>
            <w:noProof/>
            <w:webHidden/>
          </w:rPr>
          <w:fldChar w:fldCharType="begin"/>
        </w:r>
        <w:r>
          <w:rPr>
            <w:noProof/>
            <w:webHidden/>
          </w:rPr>
          <w:instrText xml:space="preserve"> PAGEREF _Toc294621893 \h </w:instrText>
        </w:r>
        <w:r>
          <w:rPr>
            <w:noProof/>
            <w:webHidden/>
          </w:rPr>
        </w:r>
        <w:r>
          <w:rPr>
            <w:noProof/>
            <w:webHidden/>
          </w:rPr>
          <w:fldChar w:fldCharType="separate"/>
        </w:r>
        <w:r>
          <w:rPr>
            <w:noProof/>
            <w:webHidden/>
          </w:rPr>
          <w:t>66</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894" w:history="1">
        <w:r w:rsidRPr="003009E6">
          <w:rPr>
            <w:rStyle w:val="Hyperlink"/>
            <w:rFonts w:hAnsi="Verdana"/>
          </w:rPr>
          <w:t>11</w:t>
        </w:r>
        <w:r>
          <w:rPr>
            <w:rFonts w:asciiTheme="minorHAnsi" w:eastAsiaTheme="minorEastAsia" w:hAnsiTheme="minorHAnsi" w:cstheme="minorBidi"/>
            <w:b w:val="0"/>
            <w:sz w:val="22"/>
            <w:szCs w:val="22"/>
          </w:rPr>
          <w:tab/>
        </w:r>
        <w:r w:rsidRPr="003009E6">
          <w:rPr>
            <w:rStyle w:val="Hyperlink"/>
          </w:rPr>
          <w:t>Plot Menu Bar</w:t>
        </w:r>
        <w:r>
          <w:rPr>
            <w:webHidden/>
          </w:rPr>
          <w:tab/>
        </w:r>
        <w:r>
          <w:rPr>
            <w:webHidden/>
          </w:rPr>
          <w:fldChar w:fldCharType="begin"/>
        </w:r>
        <w:r>
          <w:rPr>
            <w:webHidden/>
          </w:rPr>
          <w:instrText xml:space="preserve"> PAGEREF _Toc294621894 \h </w:instrText>
        </w:r>
        <w:r>
          <w:rPr>
            <w:webHidden/>
          </w:rPr>
        </w:r>
        <w:r>
          <w:rPr>
            <w:webHidden/>
          </w:rPr>
          <w:fldChar w:fldCharType="separate"/>
        </w:r>
        <w:r>
          <w:rPr>
            <w:webHidden/>
          </w:rPr>
          <w:t>66</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5" w:history="1">
        <w:r w:rsidRPr="003009E6">
          <w:rPr>
            <w:rStyle w:val="Hyperlink"/>
            <w:noProof/>
          </w:rPr>
          <w:t>11.1</w:t>
        </w:r>
        <w:r>
          <w:rPr>
            <w:rFonts w:asciiTheme="minorHAnsi" w:eastAsiaTheme="minorEastAsia" w:hAnsiTheme="minorHAnsi" w:cstheme="minorBidi"/>
            <w:noProof/>
            <w:sz w:val="22"/>
            <w:szCs w:val="22"/>
          </w:rPr>
          <w:tab/>
        </w:r>
        <w:r w:rsidRPr="003009E6">
          <w:rPr>
            <w:rStyle w:val="Hyperlink"/>
            <w:noProof/>
          </w:rPr>
          <w:t>File Menu Options</w:t>
        </w:r>
        <w:r>
          <w:rPr>
            <w:noProof/>
            <w:webHidden/>
          </w:rPr>
          <w:tab/>
        </w:r>
        <w:r>
          <w:rPr>
            <w:noProof/>
            <w:webHidden/>
          </w:rPr>
          <w:fldChar w:fldCharType="begin"/>
        </w:r>
        <w:r>
          <w:rPr>
            <w:noProof/>
            <w:webHidden/>
          </w:rPr>
          <w:instrText xml:space="preserve"> PAGEREF _Toc294621895 \h </w:instrText>
        </w:r>
        <w:r>
          <w:rPr>
            <w:noProof/>
            <w:webHidden/>
          </w:rPr>
        </w:r>
        <w:r>
          <w:rPr>
            <w:noProof/>
            <w:webHidden/>
          </w:rPr>
          <w:fldChar w:fldCharType="separate"/>
        </w:r>
        <w:r>
          <w:rPr>
            <w:noProof/>
            <w:webHidden/>
          </w:rPr>
          <w:t>68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6" w:history="1">
        <w:r w:rsidRPr="003009E6">
          <w:rPr>
            <w:rStyle w:val="Hyperlink"/>
            <w:noProof/>
          </w:rPr>
          <w:t>11.2</w:t>
        </w:r>
        <w:r>
          <w:rPr>
            <w:rFonts w:asciiTheme="minorHAnsi" w:eastAsiaTheme="minorEastAsia" w:hAnsiTheme="minorHAnsi" w:cstheme="minorBidi"/>
            <w:noProof/>
            <w:sz w:val="22"/>
            <w:szCs w:val="22"/>
          </w:rPr>
          <w:tab/>
        </w:r>
        <w:r w:rsidRPr="003009E6">
          <w:rPr>
            <w:rStyle w:val="Hyperlink"/>
            <w:noProof/>
          </w:rPr>
          <w:t>Configure Menu Option</w:t>
        </w:r>
        <w:r>
          <w:rPr>
            <w:noProof/>
            <w:webHidden/>
          </w:rPr>
          <w:tab/>
        </w:r>
        <w:r>
          <w:rPr>
            <w:noProof/>
            <w:webHidden/>
          </w:rPr>
          <w:fldChar w:fldCharType="begin"/>
        </w:r>
        <w:r>
          <w:rPr>
            <w:noProof/>
            <w:webHidden/>
          </w:rPr>
          <w:instrText xml:space="preserve"> PAGEREF _Toc294621896 \h </w:instrText>
        </w:r>
        <w:r>
          <w:rPr>
            <w:noProof/>
            <w:webHidden/>
          </w:rPr>
        </w:r>
        <w:r>
          <w:rPr>
            <w:noProof/>
            <w:webHidden/>
          </w:rPr>
          <w:fldChar w:fldCharType="separate"/>
        </w:r>
        <w:r>
          <w:rPr>
            <w:noProof/>
            <w:webHidden/>
          </w:rPr>
          <w:t>68</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97" w:history="1">
        <w:r w:rsidRPr="003009E6">
          <w:rPr>
            <w:rStyle w:val="Hyperlink"/>
            <w:noProof/>
          </w:rPr>
          <w:t>11.2.1</w:t>
        </w:r>
        <w:r>
          <w:rPr>
            <w:rFonts w:asciiTheme="minorHAnsi" w:eastAsiaTheme="minorEastAsia" w:hAnsiTheme="minorHAnsi" w:cstheme="minorBidi"/>
            <w:noProof/>
            <w:sz w:val="22"/>
            <w:szCs w:val="22"/>
          </w:rPr>
          <w:tab/>
        </w:r>
        <w:r w:rsidRPr="003009E6">
          <w:rPr>
            <w:rStyle w:val="Hyperlink"/>
            <w:noProof/>
          </w:rPr>
          <w:t>Configuring Plots</w:t>
        </w:r>
        <w:r>
          <w:rPr>
            <w:noProof/>
            <w:webHidden/>
          </w:rPr>
          <w:tab/>
        </w:r>
        <w:r>
          <w:rPr>
            <w:noProof/>
            <w:webHidden/>
          </w:rPr>
          <w:fldChar w:fldCharType="begin"/>
        </w:r>
        <w:r>
          <w:rPr>
            <w:noProof/>
            <w:webHidden/>
          </w:rPr>
          <w:instrText xml:space="preserve"> PAGEREF _Toc294621897 \h </w:instrText>
        </w:r>
        <w:r>
          <w:rPr>
            <w:noProof/>
            <w:webHidden/>
          </w:rPr>
        </w:r>
        <w:r>
          <w:rPr>
            <w:noProof/>
            <w:webHidden/>
          </w:rPr>
          <w:fldChar w:fldCharType="separate"/>
        </w:r>
        <w:r>
          <w:rPr>
            <w:noProof/>
            <w:webHidden/>
          </w:rPr>
          <w:t>68</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898" w:history="1">
        <w:r w:rsidRPr="003009E6">
          <w:rPr>
            <w:rStyle w:val="Hyperlink"/>
            <w:noProof/>
          </w:rPr>
          <w:t>11.2.2</w:t>
        </w:r>
        <w:r>
          <w:rPr>
            <w:rFonts w:asciiTheme="minorHAnsi" w:eastAsiaTheme="minorEastAsia" w:hAnsiTheme="minorHAnsi" w:cstheme="minorBidi"/>
            <w:noProof/>
            <w:sz w:val="22"/>
            <w:szCs w:val="22"/>
          </w:rPr>
          <w:tab/>
        </w:r>
        <w:r w:rsidRPr="003009E6">
          <w:rPr>
            <w:rStyle w:val="Hyperlink"/>
            <w:noProof/>
          </w:rPr>
          <w:t>Loading and Saving Configuration</w:t>
        </w:r>
        <w:r>
          <w:rPr>
            <w:noProof/>
            <w:webHidden/>
          </w:rPr>
          <w:tab/>
        </w:r>
        <w:r>
          <w:rPr>
            <w:noProof/>
            <w:webHidden/>
          </w:rPr>
          <w:fldChar w:fldCharType="begin"/>
        </w:r>
        <w:r>
          <w:rPr>
            <w:noProof/>
            <w:webHidden/>
          </w:rPr>
          <w:instrText xml:space="preserve"> PAGEREF _Toc294621898 \h </w:instrText>
        </w:r>
        <w:r>
          <w:rPr>
            <w:noProof/>
            <w:webHidden/>
          </w:rPr>
        </w:r>
        <w:r>
          <w:rPr>
            <w:noProof/>
            <w:webHidden/>
          </w:rPr>
          <w:fldChar w:fldCharType="separate"/>
        </w:r>
        <w:r>
          <w:rPr>
            <w:noProof/>
            <w:webHidden/>
          </w:rPr>
          <w:t>71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899" w:history="1">
        <w:r w:rsidRPr="003009E6">
          <w:rPr>
            <w:rStyle w:val="Hyperlink"/>
            <w:noProof/>
          </w:rPr>
          <w:t>11.3</w:t>
        </w:r>
        <w:r>
          <w:rPr>
            <w:rFonts w:asciiTheme="minorHAnsi" w:eastAsiaTheme="minorEastAsia" w:hAnsiTheme="minorHAnsi" w:cstheme="minorBidi"/>
            <w:noProof/>
            <w:sz w:val="22"/>
            <w:szCs w:val="22"/>
          </w:rPr>
          <w:tab/>
        </w:r>
        <w:r w:rsidRPr="003009E6">
          <w:rPr>
            <w:rStyle w:val="Hyperlink"/>
            <w:noProof/>
          </w:rPr>
          <w:t>Controls Menu Options</w:t>
        </w:r>
        <w:r>
          <w:rPr>
            <w:noProof/>
            <w:webHidden/>
          </w:rPr>
          <w:tab/>
        </w:r>
        <w:r>
          <w:rPr>
            <w:noProof/>
            <w:webHidden/>
          </w:rPr>
          <w:fldChar w:fldCharType="begin"/>
        </w:r>
        <w:r>
          <w:rPr>
            <w:noProof/>
            <w:webHidden/>
          </w:rPr>
          <w:instrText xml:space="preserve"> PAGEREF _Toc294621899 \h </w:instrText>
        </w:r>
        <w:r>
          <w:rPr>
            <w:noProof/>
            <w:webHidden/>
          </w:rPr>
        </w:r>
        <w:r>
          <w:rPr>
            <w:noProof/>
            <w:webHidden/>
          </w:rPr>
          <w:fldChar w:fldCharType="separate"/>
        </w:r>
        <w:r>
          <w:rPr>
            <w:noProof/>
            <w:webHidden/>
          </w:rPr>
          <w:t>72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0" w:history="1">
        <w:r w:rsidRPr="003009E6">
          <w:rPr>
            <w:rStyle w:val="Hyperlink"/>
            <w:noProof/>
          </w:rPr>
          <w:t>11.3.1</w:t>
        </w:r>
        <w:r>
          <w:rPr>
            <w:rFonts w:asciiTheme="minorHAnsi" w:eastAsiaTheme="minorEastAsia" w:hAnsiTheme="minorHAnsi" w:cstheme="minorBidi"/>
            <w:noProof/>
            <w:sz w:val="22"/>
            <w:szCs w:val="22"/>
          </w:rPr>
          <w:tab/>
        </w:r>
        <w:r w:rsidRPr="003009E6">
          <w:rPr>
            <w:rStyle w:val="Hyperlink"/>
            <w:noProof/>
          </w:rPr>
          <w:t>Zoom Using the Left Mouse Button</w:t>
        </w:r>
        <w:r>
          <w:rPr>
            <w:noProof/>
            <w:webHidden/>
          </w:rPr>
          <w:tab/>
        </w:r>
        <w:r>
          <w:rPr>
            <w:noProof/>
            <w:webHidden/>
          </w:rPr>
          <w:fldChar w:fldCharType="begin"/>
        </w:r>
        <w:r>
          <w:rPr>
            <w:noProof/>
            <w:webHidden/>
          </w:rPr>
          <w:instrText xml:space="preserve"> PAGEREF _Toc294621900 \h </w:instrText>
        </w:r>
        <w:r>
          <w:rPr>
            <w:noProof/>
            <w:webHidden/>
          </w:rPr>
        </w:r>
        <w:r>
          <w:rPr>
            <w:noProof/>
            <w:webHidden/>
          </w:rPr>
          <w:fldChar w:fldCharType="separate"/>
        </w:r>
        <w:r>
          <w:rPr>
            <w:noProof/>
            <w:webHidden/>
          </w:rPr>
          <w:t>72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1" w:history="1">
        <w:r w:rsidRPr="003009E6">
          <w:rPr>
            <w:rStyle w:val="Hyperlink"/>
            <w:noProof/>
          </w:rPr>
          <w:t>11.3.2</w:t>
        </w:r>
        <w:r>
          <w:rPr>
            <w:rFonts w:asciiTheme="minorHAnsi" w:eastAsiaTheme="minorEastAsia" w:hAnsiTheme="minorHAnsi" w:cstheme="minorBidi"/>
            <w:noProof/>
            <w:sz w:val="22"/>
            <w:szCs w:val="22"/>
          </w:rPr>
          <w:tab/>
        </w:r>
        <w:r w:rsidRPr="003009E6">
          <w:rPr>
            <w:rStyle w:val="Hyperlink"/>
            <w:noProof/>
          </w:rPr>
          <w:t>Zoom Using the Right Mouse Button</w:t>
        </w:r>
        <w:r>
          <w:rPr>
            <w:noProof/>
            <w:webHidden/>
          </w:rPr>
          <w:tab/>
        </w:r>
        <w:r>
          <w:rPr>
            <w:noProof/>
            <w:webHidden/>
          </w:rPr>
          <w:fldChar w:fldCharType="begin"/>
        </w:r>
        <w:r>
          <w:rPr>
            <w:noProof/>
            <w:webHidden/>
          </w:rPr>
          <w:instrText xml:space="preserve"> PAGEREF _Toc294621901 \h </w:instrText>
        </w:r>
        <w:r>
          <w:rPr>
            <w:noProof/>
            <w:webHidden/>
          </w:rPr>
        </w:r>
        <w:r>
          <w:rPr>
            <w:noProof/>
            <w:webHidden/>
          </w:rPr>
          <w:fldChar w:fldCharType="separate"/>
        </w:r>
        <w:r>
          <w:rPr>
            <w:noProof/>
            <w:webHidden/>
          </w:rPr>
          <w:t>72</w:t>
        </w:r>
        <w:r>
          <w:rPr>
            <w:noProof/>
            <w:webHidden/>
          </w:rPr>
          <w:fldChar w:fldCharType="end"/>
        </w:r>
      </w:hyperlink>
    </w:p>
    <w:p w:rsidR="00997612" w:rsidRDefault="00997612">
      <w:pPr>
        <w:pStyle w:val="TOC4"/>
        <w:tabs>
          <w:tab w:val="left" w:pos="1900"/>
        </w:tabs>
        <w:rPr>
          <w:rFonts w:asciiTheme="minorHAnsi" w:eastAsiaTheme="minorEastAsia" w:hAnsiTheme="minorHAnsi" w:cstheme="minorBidi"/>
          <w:sz w:val="22"/>
          <w:szCs w:val="22"/>
        </w:rPr>
      </w:pPr>
      <w:hyperlink w:anchor="_Toc294621902" w:history="1">
        <w:r w:rsidRPr="003009E6">
          <w:rPr>
            <w:rStyle w:val="Hyperlink"/>
          </w:rPr>
          <w:t>11.3.2.1</w:t>
        </w:r>
        <w:r>
          <w:rPr>
            <w:rFonts w:asciiTheme="minorHAnsi" w:eastAsiaTheme="minorEastAsia" w:hAnsiTheme="minorHAnsi" w:cstheme="minorBidi"/>
            <w:sz w:val="22"/>
            <w:szCs w:val="22"/>
          </w:rPr>
          <w:tab/>
        </w:r>
        <w:r w:rsidRPr="003009E6">
          <w:rPr>
            <w:rStyle w:val="Hyperlink"/>
          </w:rPr>
          <w:t>Vector Plot</w:t>
        </w:r>
        <w:r>
          <w:rPr>
            <w:webHidden/>
          </w:rPr>
          <w:tab/>
        </w:r>
        <w:r>
          <w:rPr>
            <w:webHidden/>
          </w:rPr>
          <w:fldChar w:fldCharType="begin"/>
        </w:r>
        <w:r>
          <w:rPr>
            <w:webHidden/>
          </w:rPr>
          <w:instrText xml:space="preserve"> PAGEREF _Toc294621902 \h </w:instrText>
        </w:r>
        <w:r>
          <w:rPr>
            <w:webHidden/>
          </w:rPr>
        </w:r>
        <w:r>
          <w:rPr>
            <w:webHidden/>
          </w:rPr>
          <w:fldChar w:fldCharType="separate"/>
        </w:r>
        <w:r>
          <w:rPr>
            <w:webHidden/>
          </w:rPr>
          <w:t>72</w:t>
        </w:r>
        <w:r>
          <w:rPr>
            <w:webHidden/>
          </w:rPr>
          <w:fldChar w:fldCharType="end"/>
        </w:r>
      </w:hyperlink>
    </w:p>
    <w:p w:rsidR="00997612" w:rsidRDefault="00997612">
      <w:pPr>
        <w:pStyle w:val="TOC4"/>
        <w:tabs>
          <w:tab w:val="left" w:pos="1900"/>
        </w:tabs>
        <w:rPr>
          <w:rFonts w:asciiTheme="minorHAnsi" w:eastAsiaTheme="minorEastAsia" w:hAnsiTheme="minorHAnsi" w:cstheme="minorBidi"/>
          <w:sz w:val="22"/>
          <w:szCs w:val="22"/>
        </w:rPr>
      </w:pPr>
      <w:hyperlink w:anchor="_Toc294621903" w:history="1">
        <w:r w:rsidRPr="003009E6">
          <w:rPr>
            <w:rStyle w:val="Hyperlink"/>
          </w:rPr>
          <w:t>11.3.2.2</w:t>
        </w:r>
        <w:r>
          <w:rPr>
            <w:rFonts w:asciiTheme="minorHAnsi" w:eastAsiaTheme="minorEastAsia" w:hAnsiTheme="minorHAnsi" w:cstheme="minorBidi"/>
            <w:sz w:val="22"/>
            <w:szCs w:val="22"/>
          </w:rPr>
          <w:tab/>
        </w:r>
        <w:r w:rsidRPr="003009E6">
          <w:rPr>
            <w:rStyle w:val="Hyperlink"/>
          </w:rPr>
          <w:t>Fast Tile Plot and Areal Plot</w:t>
        </w:r>
        <w:r>
          <w:rPr>
            <w:webHidden/>
          </w:rPr>
          <w:tab/>
        </w:r>
        <w:r>
          <w:rPr>
            <w:webHidden/>
          </w:rPr>
          <w:fldChar w:fldCharType="begin"/>
        </w:r>
        <w:r>
          <w:rPr>
            <w:webHidden/>
          </w:rPr>
          <w:instrText xml:space="preserve"> PAGEREF _Toc294621903 \h </w:instrText>
        </w:r>
        <w:r>
          <w:rPr>
            <w:webHidden/>
          </w:rPr>
        </w:r>
        <w:r>
          <w:rPr>
            <w:webHidden/>
          </w:rPr>
          <w:fldChar w:fldCharType="separate"/>
        </w:r>
        <w:r>
          <w:rPr>
            <w:webHidden/>
          </w:rPr>
          <w:t>73</w:t>
        </w:r>
        <w:r>
          <w:rPr>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4" w:history="1">
        <w:r w:rsidRPr="003009E6">
          <w:rPr>
            <w:rStyle w:val="Hyperlink"/>
            <w:noProof/>
          </w:rPr>
          <w:t>11.3.3</w:t>
        </w:r>
        <w:r>
          <w:rPr>
            <w:rFonts w:asciiTheme="minorHAnsi" w:eastAsiaTheme="minorEastAsia" w:hAnsiTheme="minorHAnsi" w:cstheme="minorBidi"/>
            <w:noProof/>
            <w:sz w:val="22"/>
            <w:szCs w:val="22"/>
          </w:rPr>
          <w:tab/>
        </w:r>
        <w:r w:rsidRPr="003009E6">
          <w:rPr>
            <w:rStyle w:val="Hyperlink"/>
            <w:noProof/>
          </w:rPr>
          <w:t>Probing Values at Specific Points</w:t>
        </w:r>
        <w:r>
          <w:rPr>
            <w:noProof/>
            <w:webHidden/>
          </w:rPr>
          <w:tab/>
        </w:r>
        <w:r>
          <w:rPr>
            <w:noProof/>
            <w:webHidden/>
          </w:rPr>
          <w:fldChar w:fldCharType="begin"/>
        </w:r>
        <w:r>
          <w:rPr>
            <w:noProof/>
            <w:webHidden/>
          </w:rPr>
          <w:instrText xml:space="preserve"> PAGEREF _Toc294621904 \h </w:instrText>
        </w:r>
        <w:r>
          <w:rPr>
            <w:noProof/>
            <w:webHidden/>
          </w:rPr>
        </w:r>
        <w:r>
          <w:rPr>
            <w:noProof/>
            <w:webHidden/>
          </w:rPr>
          <w:fldChar w:fldCharType="separate"/>
        </w:r>
        <w:r>
          <w:rPr>
            <w:noProof/>
            <w:webHidden/>
          </w:rPr>
          <w:t>74</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5" w:history="1">
        <w:r w:rsidRPr="003009E6">
          <w:rPr>
            <w:rStyle w:val="Hyperlink"/>
            <w:noProof/>
          </w:rPr>
          <w:t>11.3.4</w:t>
        </w:r>
        <w:r>
          <w:rPr>
            <w:rFonts w:asciiTheme="minorHAnsi" w:eastAsiaTheme="minorEastAsia" w:hAnsiTheme="minorHAnsi" w:cstheme="minorBidi"/>
            <w:noProof/>
            <w:sz w:val="22"/>
            <w:szCs w:val="22"/>
          </w:rPr>
          <w:tab/>
        </w:r>
        <w:r w:rsidRPr="003009E6">
          <w:rPr>
            <w:rStyle w:val="Hyperlink"/>
            <w:noProof/>
          </w:rPr>
          <w:t>Probing a Domain Region of Data</w:t>
        </w:r>
        <w:r>
          <w:rPr>
            <w:noProof/>
            <w:webHidden/>
          </w:rPr>
          <w:tab/>
        </w:r>
        <w:r>
          <w:rPr>
            <w:noProof/>
            <w:webHidden/>
          </w:rPr>
          <w:fldChar w:fldCharType="begin"/>
        </w:r>
        <w:r>
          <w:rPr>
            <w:noProof/>
            <w:webHidden/>
          </w:rPr>
          <w:instrText xml:space="preserve"> PAGEREF _Toc294621905 \h </w:instrText>
        </w:r>
        <w:r>
          <w:rPr>
            <w:noProof/>
            <w:webHidden/>
          </w:rPr>
        </w:r>
        <w:r>
          <w:rPr>
            <w:noProof/>
            <w:webHidden/>
          </w:rPr>
          <w:fldChar w:fldCharType="separate"/>
        </w:r>
        <w:r>
          <w:rPr>
            <w:noProof/>
            <w:webHidden/>
          </w:rPr>
          <w:t>75</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6" w:history="1">
        <w:r w:rsidRPr="003009E6">
          <w:rPr>
            <w:rStyle w:val="Hyperlink"/>
            <w:noProof/>
          </w:rPr>
          <w:t>11.3.5</w:t>
        </w:r>
        <w:r>
          <w:rPr>
            <w:rFonts w:asciiTheme="minorHAnsi" w:eastAsiaTheme="minorEastAsia" w:hAnsiTheme="minorHAnsi" w:cstheme="minorBidi"/>
            <w:noProof/>
            <w:sz w:val="22"/>
            <w:szCs w:val="22"/>
          </w:rPr>
          <w:tab/>
        </w:r>
        <w:r w:rsidRPr="003009E6">
          <w:rPr>
            <w:rStyle w:val="Hyperlink"/>
            <w:noProof/>
          </w:rPr>
          <w:t>Set Data Ranges</w:t>
        </w:r>
        <w:r>
          <w:rPr>
            <w:noProof/>
            <w:webHidden/>
          </w:rPr>
          <w:tab/>
        </w:r>
        <w:r>
          <w:rPr>
            <w:noProof/>
            <w:webHidden/>
          </w:rPr>
          <w:fldChar w:fldCharType="begin"/>
        </w:r>
        <w:r>
          <w:rPr>
            <w:noProof/>
            <w:webHidden/>
          </w:rPr>
          <w:instrText xml:space="preserve"> PAGEREF _Toc294621906 \h </w:instrText>
        </w:r>
        <w:r>
          <w:rPr>
            <w:noProof/>
            <w:webHidden/>
          </w:rPr>
        </w:r>
        <w:r>
          <w:rPr>
            <w:noProof/>
            <w:webHidden/>
          </w:rPr>
          <w:fldChar w:fldCharType="separate"/>
        </w:r>
        <w:r>
          <w:rPr>
            <w:noProof/>
            <w:webHidden/>
          </w:rPr>
          <w:t>76</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7" w:history="1">
        <w:r w:rsidRPr="003009E6">
          <w:rPr>
            <w:rStyle w:val="Hyperlink"/>
            <w:noProof/>
          </w:rPr>
          <w:t>11.3.6</w:t>
        </w:r>
        <w:r>
          <w:rPr>
            <w:rFonts w:asciiTheme="minorHAnsi" w:eastAsiaTheme="minorEastAsia" w:hAnsiTheme="minorHAnsi" w:cstheme="minorBidi"/>
            <w:noProof/>
            <w:sz w:val="22"/>
            <w:szCs w:val="22"/>
          </w:rPr>
          <w:tab/>
        </w:r>
        <w:r w:rsidRPr="003009E6">
          <w:rPr>
            <w:rStyle w:val="Hyperlink"/>
            <w:noProof/>
          </w:rPr>
          <w:t>Showing Latitude and Longitude</w:t>
        </w:r>
        <w:r>
          <w:rPr>
            <w:noProof/>
            <w:webHidden/>
          </w:rPr>
          <w:tab/>
        </w:r>
        <w:r>
          <w:rPr>
            <w:noProof/>
            <w:webHidden/>
          </w:rPr>
          <w:fldChar w:fldCharType="begin"/>
        </w:r>
        <w:r>
          <w:rPr>
            <w:noProof/>
            <w:webHidden/>
          </w:rPr>
          <w:instrText xml:space="preserve"> PAGEREF _Toc294621907 \h </w:instrText>
        </w:r>
        <w:r>
          <w:rPr>
            <w:noProof/>
            <w:webHidden/>
          </w:rPr>
        </w:r>
        <w:r>
          <w:rPr>
            <w:noProof/>
            <w:webHidden/>
          </w:rPr>
          <w:fldChar w:fldCharType="separate"/>
        </w:r>
        <w:r>
          <w:rPr>
            <w:noProof/>
            <w:webHidden/>
          </w:rPr>
          <w:t>78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08" w:history="1">
        <w:r w:rsidRPr="003009E6">
          <w:rPr>
            <w:rStyle w:val="Hyperlink"/>
            <w:noProof/>
          </w:rPr>
          <w:t>11.4</w:t>
        </w:r>
        <w:r>
          <w:rPr>
            <w:rFonts w:asciiTheme="minorHAnsi" w:eastAsiaTheme="minorEastAsia" w:hAnsiTheme="minorHAnsi" w:cstheme="minorBidi"/>
            <w:noProof/>
            <w:sz w:val="22"/>
            <w:szCs w:val="22"/>
          </w:rPr>
          <w:tab/>
        </w:r>
        <w:r w:rsidRPr="003009E6">
          <w:rPr>
            <w:rStyle w:val="Hyperlink"/>
            <w:noProof/>
          </w:rPr>
          <w:t>Plot Menu Options</w:t>
        </w:r>
        <w:r>
          <w:rPr>
            <w:noProof/>
            <w:webHidden/>
          </w:rPr>
          <w:tab/>
        </w:r>
        <w:r>
          <w:rPr>
            <w:noProof/>
            <w:webHidden/>
          </w:rPr>
          <w:fldChar w:fldCharType="begin"/>
        </w:r>
        <w:r>
          <w:rPr>
            <w:noProof/>
            <w:webHidden/>
          </w:rPr>
          <w:instrText xml:space="preserve"> PAGEREF _Toc294621908 \h </w:instrText>
        </w:r>
        <w:r>
          <w:rPr>
            <w:noProof/>
            <w:webHidden/>
          </w:rPr>
        </w:r>
        <w:r>
          <w:rPr>
            <w:noProof/>
            <w:webHidden/>
          </w:rPr>
          <w:fldChar w:fldCharType="separate"/>
        </w:r>
        <w:r>
          <w:rPr>
            <w:noProof/>
            <w:webHidden/>
          </w:rPr>
          <w:t>79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09" w:history="1">
        <w:r w:rsidRPr="003009E6">
          <w:rPr>
            <w:rStyle w:val="Hyperlink"/>
            <w:noProof/>
          </w:rPr>
          <w:t>11.4.1</w:t>
        </w:r>
        <w:r>
          <w:rPr>
            <w:rFonts w:asciiTheme="minorHAnsi" w:eastAsiaTheme="minorEastAsia" w:hAnsiTheme="minorHAnsi" w:cstheme="minorBidi"/>
            <w:noProof/>
            <w:sz w:val="22"/>
            <w:szCs w:val="22"/>
          </w:rPr>
          <w:tab/>
        </w:r>
        <w:r w:rsidRPr="003009E6">
          <w:rPr>
            <w:rStyle w:val="Hyperlink"/>
            <w:noProof/>
          </w:rPr>
          <w:t>Time Series Plots</w:t>
        </w:r>
        <w:r>
          <w:rPr>
            <w:noProof/>
            <w:webHidden/>
          </w:rPr>
          <w:tab/>
        </w:r>
        <w:r>
          <w:rPr>
            <w:noProof/>
            <w:webHidden/>
          </w:rPr>
          <w:fldChar w:fldCharType="begin"/>
        </w:r>
        <w:r>
          <w:rPr>
            <w:noProof/>
            <w:webHidden/>
          </w:rPr>
          <w:instrText xml:space="preserve"> PAGEREF _Toc294621909 \h </w:instrText>
        </w:r>
        <w:r>
          <w:rPr>
            <w:noProof/>
            <w:webHidden/>
          </w:rPr>
        </w:r>
        <w:r>
          <w:rPr>
            <w:noProof/>
            <w:webHidden/>
          </w:rPr>
          <w:fldChar w:fldCharType="separate"/>
        </w:r>
        <w:r>
          <w:rPr>
            <w:noProof/>
            <w:webHidden/>
          </w:rPr>
          <w:t>80</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10" w:history="1">
        <w:r w:rsidRPr="003009E6">
          <w:rPr>
            <w:rStyle w:val="Hyperlink"/>
            <w:noProof/>
          </w:rPr>
          <w:t>11.4.2</w:t>
        </w:r>
        <w:r>
          <w:rPr>
            <w:rFonts w:asciiTheme="minorHAnsi" w:eastAsiaTheme="minorEastAsia" w:hAnsiTheme="minorHAnsi" w:cstheme="minorBidi"/>
            <w:noProof/>
            <w:sz w:val="22"/>
            <w:szCs w:val="22"/>
          </w:rPr>
          <w:tab/>
        </w:r>
        <w:r w:rsidRPr="003009E6">
          <w:rPr>
            <w:rStyle w:val="Hyperlink"/>
            <w:noProof/>
          </w:rPr>
          <w:t>Animate Plots</w:t>
        </w:r>
        <w:r>
          <w:rPr>
            <w:noProof/>
            <w:webHidden/>
          </w:rPr>
          <w:tab/>
        </w:r>
        <w:r>
          <w:rPr>
            <w:noProof/>
            <w:webHidden/>
          </w:rPr>
          <w:fldChar w:fldCharType="begin"/>
        </w:r>
        <w:r>
          <w:rPr>
            <w:noProof/>
            <w:webHidden/>
          </w:rPr>
          <w:instrText xml:space="preserve"> PAGEREF _Toc294621910 \h </w:instrText>
        </w:r>
        <w:r>
          <w:rPr>
            <w:noProof/>
            <w:webHidden/>
          </w:rPr>
        </w:r>
        <w:r>
          <w:rPr>
            <w:noProof/>
            <w:webHidden/>
          </w:rPr>
          <w:fldChar w:fldCharType="separate"/>
        </w:r>
        <w:r>
          <w:rPr>
            <w:noProof/>
            <w:webHidden/>
          </w:rPr>
          <w:t>80</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11" w:history="1">
        <w:r w:rsidRPr="003009E6">
          <w:rPr>
            <w:rStyle w:val="Hyperlink"/>
            <w:noProof/>
          </w:rPr>
          <w:t>11.4.3</w:t>
        </w:r>
        <w:r>
          <w:rPr>
            <w:rFonts w:asciiTheme="minorHAnsi" w:eastAsiaTheme="minorEastAsia" w:hAnsiTheme="minorHAnsi" w:cstheme="minorBidi"/>
            <w:noProof/>
            <w:sz w:val="22"/>
            <w:szCs w:val="22"/>
          </w:rPr>
          <w:tab/>
        </w:r>
        <w:r w:rsidRPr="003009E6">
          <w:rPr>
            <w:rStyle w:val="Hyperlink"/>
            <w:noProof/>
          </w:rPr>
          <w:t>Add Overlays</w:t>
        </w:r>
        <w:r>
          <w:rPr>
            <w:noProof/>
            <w:webHidden/>
          </w:rPr>
          <w:tab/>
        </w:r>
        <w:r>
          <w:rPr>
            <w:noProof/>
            <w:webHidden/>
          </w:rPr>
          <w:fldChar w:fldCharType="begin"/>
        </w:r>
        <w:r>
          <w:rPr>
            <w:noProof/>
            <w:webHidden/>
          </w:rPr>
          <w:instrText xml:space="preserve"> PAGEREF _Toc294621911 \h </w:instrText>
        </w:r>
        <w:r>
          <w:rPr>
            <w:noProof/>
            <w:webHidden/>
          </w:rPr>
        </w:r>
        <w:r>
          <w:rPr>
            <w:noProof/>
            <w:webHidden/>
          </w:rPr>
          <w:fldChar w:fldCharType="separate"/>
        </w:r>
        <w:r>
          <w:rPr>
            <w:noProof/>
            <w:webHidden/>
          </w:rPr>
          <w:t>81</w:t>
        </w:r>
        <w:r>
          <w:rPr>
            <w:noProof/>
            <w:webHidden/>
          </w:rPr>
          <w:fldChar w:fldCharType="end"/>
        </w:r>
      </w:hyperlink>
    </w:p>
    <w:p w:rsidR="00997612" w:rsidRDefault="00997612">
      <w:pPr>
        <w:pStyle w:val="TOC4"/>
        <w:tabs>
          <w:tab w:val="left" w:pos="1900"/>
        </w:tabs>
        <w:rPr>
          <w:rFonts w:asciiTheme="minorHAnsi" w:eastAsiaTheme="minorEastAsia" w:hAnsiTheme="minorHAnsi" w:cstheme="minorBidi"/>
          <w:sz w:val="22"/>
          <w:szCs w:val="22"/>
        </w:rPr>
      </w:pPr>
      <w:hyperlink w:anchor="_Toc294621912" w:history="1">
        <w:r w:rsidRPr="003009E6">
          <w:rPr>
            <w:rStyle w:val="Hyperlink"/>
          </w:rPr>
          <w:t>11.4.3.1</w:t>
        </w:r>
        <w:r>
          <w:rPr>
            <w:rFonts w:asciiTheme="minorHAnsi" w:eastAsiaTheme="minorEastAsia" w:hAnsiTheme="minorHAnsi" w:cstheme="minorBidi"/>
            <w:sz w:val="22"/>
            <w:szCs w:val="22"/>
          </w:rPr>
          <w:tab/>
        </w:r>
        <w:r w:rsidRPr="003009E6">
          <w:rPr>
            <w:rStyle w:val="Hyperlink"/>
          </w:rPr>
          <w:t>Observational Data Overlays</w:t>
        </w:r>
        <w:r>
          <w:rPr>
            <w:webHidden/>
          </w:rPr>
          <w:tab/>
        </w:r>
        <w:r>
          <w:rPr>
            <w:webHidden/>
          </w:rPr>
          <w:fldChar w:fldCharType="begin"/>
        </w:r>
        <w:r>
          <w:rPr>
            <w:webHidden/>
          </w:rPr>
          <w:instrText xml:space="preserve"> PAGEREF _Toc294621912 \h </w:instrText>
        </w:r>
        <w:r>
          <w:rPr>
            <w:webHidden/>
          </w:rPr>
        </w:r>
        <w:r>
          <w:rPr>
            <w:webHidden/>
          </w:rPr>
          <w:fldChar w:fldCharType="separate"/>
        </w:r>
        <w:r>
          <w:rPr>
            <w:webHidden/>
          </w:rPr>
          <w:t>81</w:t>
        </w:r>
        <w:r>
          <w:rPr>
            <w:webHidden/>
          </w:rPr>
          <w:fldChar w:fldCharType="end"/>
        </w:r>
      </w:hyperlink>
    </w:p>
    <w:p w:rsidR="00997612" w:rsidRDefault="00997612">
      <w:pPr>
        <w:pStyle w:val="TOC4"/>
        <w:tabs>
          <w:tab w:val="left" w:pos="1900"/>
        </w:tabs>
        <w:rPr>
          <w:rFonts w:asciiTheme="minorHAnsi" w:eastAsiaTheme="minorEastAsia" w:hAnsiTheme="minorHAnsi" w:cstheme="minorBidi"/>
          <w:sz w:val="22"/>
          <w:szCs w:val="22"/>
        </w:rPr>
      </w:pPr>
      <w:hyperlink w:anchor="_Toc294621913" w:history="1">
        <w:r w:rsidRPr="003009E6">
          <w:rPr>
            <w:rStyle w:val="Hyperlink"/>
          </w:rPr>
          <w:t>11.4.3.2</w:t>
        </w:r>
        <w:r>
          <w:rPr>
            <w:rFonts w:asciiTheme="minorHAnsi" w:eastAsiaTheme="minorEastAsia" w:hAnsiTheme="minorHAnsi" w:cstheme="minorBidi"/>
            <w:sz w:val="22"/>
            <w:szCs w:val="22"/>
          </w:rPr>
          <w:tab/>
        </w:r>
        <w:r w:rsidRPr="003009E6">
          <w:rPr>
            <w:rStyle w:val="Hyperlink"/>
          </w:rPr>
          <w:t>Vector Overlays</w:t>
        </w:r>
        <w:r>
          <w:rPr>
            <w:webHidden/>
          </w:rPr>
          <w:tab/>
        </w:r>
        <w:r>
          <w:rPr>
            <w:webHidden/>
          </w:rPr>
          <w:fldChar w:fldCharType="begin"/>
        </w:r>
        <w:r>
          <w:rPr>
            <w:webHidden/>
          </w:rPr>
          <w:instrText xml:space="preserve"> PAGEREF _Toc294621913 \h </w:instrText>
        </w:r>
        <w:r>
          <w:rPr>
            <w:webHidden/>
          </w:rPr>
        </w:r>
        <w:r>
          <w:rPr>
            <w:webHidden/>
          </w:rPr>
          <w:fldChar w:fldCharType="separate"/>
        </w:r>
        <w:r>
          <w:rPr>
            <w:webHidden/>
          </w:rPr>
          <w:t>83</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14" w:history="1">
        <w:r w:rsidRPr="003009E6">
          <w:rPr>
            <w:rStyle w:val="Hyperlink"/>
            <w:noProof/>
          </w:rPr>
          <w:t>11.5</w:t>
        </w:r>
        <w:r>
          <w:rPr>
            <w:rFonts w:asciiTheme="minorHAnsi" w:eastAsiaTheme="minorEastAsia" w:hAnsiTheme="minorHAnsi" w:cstheme="minorBidi"/>
            <w:noProof/>
            <w:sz w:val="22"/>
            <w:szCs w:val="22"/>
          </w:rPr>
          <w:tab/>
        </w:r>
        <w:r w:rsidRPr="003009E6">
          <w:rPr>
            <w:rStyle w:val="Hyperlink"/>
            <w:noProof/>
          </w:rPr>
          <w:t>GIS Layer Options (Fast Tile Plot)</w:t>
        </w:r>
        <w:r>
          <w:rPr>
            <w:noProof/>
            <w:webHidden/>
          </w:rPr>
          <w:tab/>
        </w:r>
        <w:r>
          <w:rPr>
            <w:noProof/>
            <w:webHidden/>
          </w:rPr>
          <w:fldChar w:fldCharType="begin"/>
        </w:r>
        <w:r>
          <w:rPr>
            <w:noProof/>
            <w:webHidden/>
          </w:rPr>
          <w:instrText xml:space="preserve"> PAGEREF _Toc294621914 \h </w:instrText>
        </w:r>
        <w:r>
          <w:rPr>
            <w:noProof/>
            <w:webHidden/>
          </w:rPr>
        </w:r>
        <w:r>
          <w:rPr>
            <w:noProof/>
            <w:webHidden/>
          </w:rPr>
          <w:fldChar w:fldCharType="separate"/>
        </w:r>
        <w:r>
          <w:rPr>
            <w:noProof/>
            <w:webHidden/>
          </w:rPr>
          <w:t>85</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15" w:history="1">
        <w:r w:rsidRPr="003009E6">
          <w:rPr>
            <w:rStyle w:val="Hyperlink"/>
            <w:noProof/>
          </w:rPr>
          <w:t>11.5.1</w:t>
        </w:r>
        <w:r>
          <w:rPr>
            <w:rFonts w:asciiTheme="minorHAnsi" w:eastAsiaTheme="minorEastAsia" w:hAnsiTheme="minorHAnsi" w:cstheme="minorBidi"/>
            <w:noProof/>
            <w:sz w:val="22"/>
            <w:szCs w:val="22"/>
          </w:rPr>
          <w:tab/>
        </w:r>
        <w:r w:rsidRPr="003009E6">
          <w:rPr>
            <w:rStyle w:val="Hyperlink"/>
            <w:noProof/>
          </w:rPr>
          <w:t>Add Map Layers</w:t>
        </w:r>
        <w:r>
          <w:rPr>
            <w:noProof/>
            <w:webHidden/>
          </w:rPr>
          <w:tab/>
        </w:r>
        <w:r>
          <w:rPr>
            <w:noProof/>
            <w:webHidden/>
          </w:rPr>
          <w:fldChar w:fldCharType="begin"/>
        </w:r>
        <w:r>
          <w:rPr>
            <w:noProof/>
            <w:webHidden/>
          </w:rPr>
          <w:instrText xml:space="preserve"> PAGEREF _Toc294621915 \h </w:instrText>
        </w:r>
        <w:r>
          <w:rPr>
            <w:noProof/>
            <w:webHidden/>
          </w:rPr>
        </w:r>
        <w:r>
          <w:rPr>
            <w:noProof/>
            <w:webHidden/>
          </w:rPr>
          <w:fldChar w:fldCharType="separate"/>
        </w:r>
        <w:r>
          <w:rPr>
            <w:noProof/>
            <w:webHidden/>
          </w:rPr>
          <w:t>85</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16" w:history="1">
        <w:r w:rsidRPr="003009E6">
          <w:rPr>
            <w:rStyle w:val="Hyperlink"/>
            <w:noProof/>
          </w:rPr>
          <w:t>11.5.2</w:t>
        </w:r>
        <w:r>
          <w:rPr>
            <w:rFonts w:asciiTheme="minorHAnsi" w:eastAsiaTheme="minorEastAsia" w:hAnsiTheme="minorHAnsi" w:cstheme="minorBidi"/>
            <w:noProof/>
            <w:sz w:val="22"/>
            <w:szCs w:val="22"/>
          </w:rPr>
          <w:tab/>
        </w:r>
        <w:r w:rsidRPr="003009E6">
          <w:rPr>
            <w:rStyle w:val="Hyperlink"/>
            <w:noProof/>
          </w:rPr>
          <w:t>Configure GIS Layers (Fast Tile Plot)</w:t>
        </w:r>
        <w:r>
          <w:rPr>
            <w:noProof/>
            <w:webHidden/>
          </w:rPr>
          <w:tab/>
        </w:r>
        <w:r>
          <w:rPr>
            <w:noProof/>
            <w:webHidden/>
          </w:rPr>
          <w:fldChar w:fldCharType="begin"/>
        </w:r>
        <w:r>
          <w:rPr>
            <w:noProof/>
            <w:webHidden/>
          </w:rPr>
          <w:instrText xml:space="preserve"> PAGEREF _Toc294621916 \h </w:instrText>
        </w:r>
        <w:r>
          <w:rPr>
            <w:noProof/>
            <w:webHidden/>
          </w:rPr>
        </w:r>
        <w:r>
          <w:rPr>
            <w:noProof/>
            <w:webHidden/>
          </w:rPr>
          <w:fldChar w:fldCharType="separate"/>
        </w:r>
        <w:r>
          <w:rPr>
            <w:noProof/>
            <w:webHidden/>
          </w:rPr>
          <w:t>88</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17" w:history="1">
        <w:r w:rsidRPr="003009E6">
          <w:rPr>
            <w:rStyle w:val="Hyperlink"/>
            <w:noProof/>
          </w:rPr>
          <w:t>11.5.3</w:t>
        </w:r>
        <w:r>
          <w:rPr>
            <w:rFonts w:asciiTheme="minorHAnsi" w:eastAsiaTheme="minorEastAsia" w:hAnsiTheme="minorHAnsi" w:cstheme="minorBidi"/>
            <w:noProof/>
            <w:sz w:val="22"/>
            <w:szCs w:val="22"/>
          </w:rPr>
          <w:tab/>
        </w:r>
        <w:r w:rsidRPr="003009E6">
          <w:rPr>
            <w:rStyle w:val="Hyperlink"/>
            <w:noProof/>
          </w:rPr>
          <w:t>Set Current Maps as Default Location</w:t>
        </w:r>
        <w:r>
          <w:rPr>
            <w:noProof/>
            <w:webHidden/>
          </w:rPr>
          <w:tab/>
        </w:r>
        <w:r>
          <w:rPr>
            <w:noProof/>
            <w:webHidden/>
          </w:rPr>
          <w:fldChar w:fldCharType="begin"/>
        </w:r>
        <w:r>
          <w:rPr>
            <w:noProof/>
            <w:webHidden/>
          </w:rPr>
          <w:instrText xml:space="preserve"> PAGEREF _Toc294621917 \h </w:instrText>
        </w:r>
        <w:r>
          <w:rPr>
            <w:noProof/>
            <w:webHidden/>
          </w:rPr>
        </w:r>
        <w:r>
          <w:rPr>
            <w:noProof/>
            <w:webHidden/>
          </w:rPr>
          <w:fldChar w:fldCharType="separate"/>
        </w:r>
        <w:r>
          <w:rPr>
            <w:noProof/>
            <w:webHidden/>
          </w:rPr>
          <w:t>90</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18" w:history="1">
        <w:r w:rsidRPr="003009E6">
          <w:rPr>
            <w:rStyle w:val="Hyperlink"/>
          </w:rPr>
          <w:t>12</w:t>
        </w:r>
        <w:r>
          <w:rPr>
            <w:rFonts w:asciiTheme="minorHAnsi" w:eastAsiaTheme="minorEastAsia" w:hAnsiTheme="minorHAnsi" w:cstheme="minorBidi"/>
            <w:b w:val="0"/>
            <w:sz w:val="22"/>
            <w:szCs w:val="22"/>
          </w:rPr>
          <w:tab/>
        </w:r>
        <w:r w:rsidRPr="003009E6">
          <w:rPr>
            <w:rStyle w:val="Hyperlink"/>
          </w:rPr>
          <w:t>Supported Grid and Coordinate Systems  (Map Projections)</w:t>
        </w:r>
        <w:r>
          <w:rPr>
            <w:webHidden/>
          </w:rPr>
          <w:tab/>
        </w:r>
        <w:r>
          <w:rPr>
            <w:webHidden/>
          </w:rPr>
          <w:fldChar w:fldCharType="begin"/>
        </w:r>
        <w:r>
          <w:rPr>
            <w:webHidden/>
          </w:rPr>
          <w:instrText xml:space="preserve"> PAGEREF _Toc294621918 \h </w:instrText>
        </w:r>
        <w:r>
          <w:rPr>
            <w:webHidden/>
          </w:rPr>
        </w:r>
        <w:r>
          <w:rPr>
            <w:webHidden/>
          </w:rPr>
          <w:fldChar w:fldCharType="separate"/>
        </w:r>
        <w:r>
          <w:rPr>
            <w:webHidden/>
          </w:rPr>
          <w:t>90</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19" w:history="1">
        <w:r w:rsidRPr="003009E6">
          <w:rPr>
            <w:rStyle w:val="Hyperlink"/>
            <w:noProof/>
          </w:rPr>
          <w:t>12.1</w:t>
        </w:r>
        <w:r>
          <w:rPr>
            <w:rFonts w:asciiTheme="minorHAnsi" w:eastAsiaTheme="minorEastAsia" w:hAnsiTheme="minorHAnsi" w:cstheme="minorBidi"/>
            <w:noProof/>
            <w:sz w:val="22"/>
            <w:szCs w:val="22"/>
          </w:rPr>
          <w:tab/>
        </w:r>
        <w:r w:rsidRPr="003009E6">
          <w:rPr>
            <w:rStyle w:val="Hyperlink"/>
            <w:noProof/>
          </w:rPr>
          <w:t>IO/API-formatted Data</w:t>
        </w:r>
        <w:r>
          <w:rPr>
            <w:noProof/>
            <w:webHidden/>
          </w:rPr>
          <w:tab/>
        </w:r>
        <w:r>
          <w:rPr>
            <w:noProof/>
            <w:webHidden/>
          </w:rPr>
          <w:fldChar w:fldCharType="begin"/>
        </w:r>
        <w:r>
          <w:rPr>
            <w:noProof/>
            <w:webHidden/>
          </w:rPr>
          <w:instrText xml:space="preserve"> PAGEREF _Toc294621919 \h </w:instrText>
        </w:r>
        <w:r>
          <w:rPr>
            <w:noProof/>
            <w:webHidden/>
          </w:rPr>
        </w:r>
        <w:r>
          <w:rPr>
            <w:noProof/>
            <w:webHidden/>
          </w:rPr>
          <w:fldChar w:fldCharType="separate"/>
        </w:r>
        <w:r>
          <w:rPr>
            <w:noProof/>
            <w:webHidden/>
          </w:rPr>
          <w:t>90</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20" w:history="1">
        <w:r w:rsidRPr="003009E6">
          <w:rPr>
            <w:rStyle w:val="Hyperlink"/>
            <w:noProof/>
          </w:rPr>
          <w:t>12.2</w:t>
        </w:r>
        <w:r>
          <w:rPr>
            <w:rFonts w:asciiTheme="minorHAnsi" w:eastAsiaTheme="minorEastAsia" w:hAnsiTheme="minorHAnsi" w:cstheme="minorBidi"/>
            <w:noProof/>
            <w:sz w:val="22"/>
            <w:szCs w:val="22"/>
          </w:rPr>
          <w:tab/>
        </w:r>
        <w:r w:rsidRPr="003009E6">
          <w:rPr>
            <w:rStyle w:val="Hyperlink"/>
            <w:noProof/>
          </w:rPr>
          <w:t>CAMx Gridded Data</w:t>
        </w:r>
        <w:r>
          <w:rPr>
            <w:noProof/>
            <w:webHidden/>
          </w:rPr>
          <w:tab/>
        </w:r>
        <w:r>
          <w:rPr>
            <w:noProof/>
            <w:webHidden/>
          </w:rPr>
          <w:fldChar w:fldCharType="begin"/>
        </w:r>
        <w:r>
          <w:rPr>
            <w:noProof/>
            <w:webHidden/>
          </w:rPr>
          <w:instrText xml:space="preserve"> PAGEREF _Toc294621920 \h </w:instrText>
        </w:r>
        <w:r>
          <w:rPr>
            <w:noProof/>
            <w:webHidden/>
          </w:rPr>
        </w:r>
        <w:r>
          <w:rPr>
            <w:noProof/>
            <w:webHidden/>
          </w:rPr>
          <w:fldChar w:fldCharType="separate"/>
        </w:r>
        <w:r>
          <w:rPr>
            <w:noProof/>
            <w:webHidden/>
          </w:rPr>
          <w:t>94</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21" w:history="1">
        <w:r w:rsidRPr="003009E6">
          <w:rPr>
            <w:rStyle w:val="Hyperlink"/>
          </w:rPr>
          <w:t>13</w:t>
        </w:r>
        <w:r>
          <w:rPr>
            <w:rFonts w:asciiTheme="minorHAnsi" w:eastAsiaTheme="minorEastAsia" w:hAnsiTheme="minorHAnsi" w:cstheme="minorBidi"/>
            <w:b w:val="0"/>
            <w:sz w:val="22"/>
            <w:szCs w:val="22"/>
          </w:rPr>
          <w:tab/>
        </w:r>
        <w:r w:rsidRPr="003009E6">
          <w:rPr>
            <w:rStyle w:val="Hyperlink"/>
          </w:rPr>
          <w:t>I/O API Utilities, Data Conversion Programs,  and Libraries</w:t>
        </w:r>
        <w:r>
          <w:rPr>
            <w:webHidden/>
          </w:rPr>
          <w:tab/>
        </w:r>
        <w:r>
          <w:rPr>
            <w:webHidden/>
          </w:rPr>
          <w:fldChar w:fldCharType="begin"/>
        </w:r>
        <w:r>
          <w:rPr>
            <w:webHidden/>
          </w:rPr>
          <w:instrText xml:space="preserve"> PAGEREF _Toc294621921 \h </w:instrText>
        </w:r>
        <w:r>
          <w:rPr>
            <w:webHidden/>
          </w:rPr>
        </w:r>
        <w:r>
          <w:rPr>
            <w:webHidden/>
          </w:rPr>
          <w:fldChar w:fldCharType="separate"/>
        </w:r>
        <w:r>
          <w:rPr>
            <w:webHidden/>
          </w:rPr>
          <w:t>97</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22" w:history="1">
        <w:r w:rsidRPr="003009E6">
          <w:rPr>
            <w:rStyle w:val="Hyperlink"/>
          </w:rPr>
          <w:t>14</w:t>
        </w:r>
        <w:r>
          <w:rPr>
            <w:rFonts w:asciiTheme="minorHAnsi" w:eastAsiaTheme="minorEastAsia" w:hAnsiTheme="minorHAnsi" w:cstheme="minorBidi"/>
            <w:b w:val="0"/>
            <w:sz w:val="22"/>
            <w:szCs w:val="22"/>
          </w:rPr>
          <w:tab/>
        </w:r>
        <w:r w:rsidRPr="003009E6">
          <w:rPr>
            <w:rStyle w:val="Hyperlink"/>
          </w:rPr>
          <w:t>Contributing to VERDI Development</w:t>
        </w:r>
        <w:r>
          <w:rPr>
            <w:webHidden/>
          </w:rPr>
          <w:tab/>
        </w:r>
        <w:r>
          <w:rPr>
            <w:webHidden/>
          </w:rPr>
          <w:fldChar w:fldCharType="begin"/>
        </w:r>
        <w:r>
          <w:rPr>
            <w:webHidden/>
          </w:rPr>
          <w:instrText xml:space="preserve"> PAGEREF _Toc294621922 \h </w:instrText>
        </w:r>
        <w:r>
          <w:rPr>
            <w:webHidden/>
          </w:rPr>
        </w:r>
        <w:r>
          <w:rPr>
            <w:webHidden/>
          </w:rPr>
          <w:fldChar w:fldCharType="separate"/>
        </w:r>
        <w:r>
          <w:rPr>
            <w:webHidden/>
          </w:rPr>
          <w:t>97</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23" w:history="1">
        <w:r w:rsidRPr="003009E6">
          <w:rPr>
            <w:rStyle w:val="Hyperlink"/>
          </w:rPr>
          <w:t>15</w:t>
        </w:r>
        <w:r>
          <w:rPr>
            <w:rFonts w:asciiTheme="minorHAnsi" w:eastAsiaTheme="minorEastAsia" w:hAnsiTheme="minorHAnsi" w:cstheme="minorBidi"/>
            <w:b w:val="0"/>
            <w:sz w:val="22"/>
            <w:szCs w:val="22"/>
          </w:rPr>
          <w:tab/>
        </w:r>
        <w:r w:rsidRPr="003009E6">
          <w:rPr>
            <w:rStyle w:val="Hyperlink"/>
          </w:rPr>
          <w:t>Known Bugs</w:t>
        </w:r>
        <w:r>
          <w:rPr>
            <w:webHidden/>
          </w:rPr>
          <w:tab/>
        </w:r>
        <w:r>
          <w:rPr>
            <w:webHidden/>
          </w:rPr>
          <w:fldChar w:fldCharType="begin"/>
        </w:r>
        <w:r>
          <w:rPr>
            <w:webHidden/>
          </w:rPr>
          <w:instrText xml:space="preserve"> PAGEREF _Toc294621923 \h </w:instrText>
        </w:r>
        <w:r>
          <w:rPr>
            <w:webHidden/>
          </w:rPr>
        </w:r>
        <w:r>
          <w:rPr>
            <w:webHidden/>
          </w:rPr>
          <w:fldChar w:fldCharType="separate"/>
        </w:r>
        <w:r>
          <w:rPr>
            <w:webHidden/>
          </w:rPr>
          <w:t>98</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24" w:history="1">
        <w:r w:rsidRPr="003009E6">
          <w:rPr>
            <w:rStyle w:val="Hyperlink"/>
          </w:rPr>
          <w:t>16</w:t>
        </w:r>
        <w:r>
          <w:rPr>
            <w:rFonts w:asciiTheme="minorHAnsi" w:eastAsiaTheme="minorEastAsia" w:hAnsiTheme="minorHAnsi" w:cstheme="minorBidi"/>
            <w:b w:val="0"/>
            <w:sz w:val="22"/>
            <w:szCs w:val="22"/>
          </w:rPr>
          <w:tab/>
        </w:r>
        <w:r w:rsidRPr="003009E6">
          <w:rPr>
            <w:rStyle w:val="Hyperlink"/>
          </w:rPr>
          <w:t>Mathematical Functions</w:t>
        </w:r>
        <w:r>
          <w:rPr>
            <w:webHidden/>
          </w:rPr>
          <w:tab/>
        </w:r>
        <w:r>
          <w:rPr>
            <w:webHidden/>
          </w:rPr>
          <w:fldChar w:fldCharType="begin"/>
        </w:r>
        <w:r>
          <w:rPr>
            <w:webHidden/>
          </w:rPr>
          <w:instrText xml:space="preserve"> PAGEREF _Toc294621924 \h </w:instrText>
        </w:r>
        <w:r>
          <w:rPr>
            <w:webHidden/>
          </w:rPr>
        </w:r>
        <w:r>
          <w:rPr>
            <w:webHidden/>
          </w:rPr>
          <w:fldChar w:fldCharType="separate"/>
        </w:r>
        <w:r>
          <w:rPr>
            <w:webHidden/>
          </w:rPr>
          <w:t>98</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25" w:history="1">
        <w:r w:rsidRPr="003009E6">
          <w:rPr>
            <w:rStyle w:val="Hyperlink"/>
          </w:rPr>
          <w:t>17</w:t>
        </w:r>
        <w:r>
          <w:rPr>
            <w:rFonts w:asciiTheme="minorHAnsi" w:eastAsiaTheme="minorEastAsia" w:hAnsiTheme="minorHAnsi" w:cstheme="minorBidi"/>
            <w:b w:val="0"/>
            <w:sz w:val="22"/>
            <w:szCs w:val="22"/>
          </w:rPr>
          <w:tab/>
        </w:r>
        <w:r w:rsidRPr="003009E6">
          <w:rPr>
            <w:rStyle w:val="Hyperlink"/>
          </w:rPr>
          <w:t>VERDI Batch Script Editor</w:t>
        </w:r>
        <w:r>
          <w:rPr>
            <w:webHidden/>
          </w:rPr>
          <w:tab/>
        </w:r>
        <w:r>
          <w:rPr>
            <w:webHidden/>
          </w:rPr>
          <w:fldChar w:fldCharType="begin"/>
        </w:r>
        <w:r>
          <w:rPr>
            <w:webHidden/>
          </w:rPr>
          <w:instrText xml:space="preserve"> PAGEREF _Toc294621925 \h </w:instrText>
        </w:r>
        <w:r>
          <w:rPr>
            <w:webHidden/>
          </w:rPr>
        </w:r>
        <w:r>
          <w:rPr>
            <w:webHidden/>
          </w:rPr>
          <w:fldChar w:fldCharType="separate"/>
        </w:r>
        <w:r>
          <w:rPr>
            <w:webHidden/>
          </w:rPr>
          <w:t>101</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26" w:history="1">
        <w:r w:rsidRPr="003009E6">
          <w:rPr>
            <w:rStyle w:val="Hyperlink"/>
            <w:noProof/>
          </w:rPr>
          <w:t>17.1</w:t>
        </w:r>
        <w:r>
          <w:rPr>
            <w:rFonts w:asciiTheme="minorHAnsi" w:eastAsiaTheme="minorEastAsia" w:hAnsiTheme="minorHAnsi" w:cstheme="minorBidi"/>
            <w:noProof/>
            <w:sz w:val="22"/>
            <w:szCs w:val="22"/>
          </w:rPr>
          <w:tab/>
        </w:r>
        <w:r w:rsidRPr="003009E6">
          <w:rPr>
            <w:rStyle w:val="Hyperlink"/>
            <w:noProof/>
          </w:rPr>
          <w:t>Specify hour/time step formula in batch script mode</w:t>
        </w:r>
        <w:r>
          <w:rPr>
            <w:noProof/>
            <w:webHidden/>
          </w:rPr>
          <w:tab/>
        </w:r>
        <w:r>
          <w:rPr>
            <w:noProof/>
            <w:webHidden/>
          </w:rPr>
          <w:fldChar w:fldCharType="begin"/>
        </w:r>
        <w:r>
          <w:rPr>
            <w:noProof/>
            <w:webHidden/>
          </w:rPr>
          <w:instrText xml:space="preserve"> PAGEREF _Toc294621926 \h </w:instrText>
        </w:r>
        <w:r>
          <w:rPr>
            <w:noProof/>
            <w:webHidden/>
          </w:rPr>
        </w:r>
        <w:r>
          <w:rPr>
            <w:noProof/>
            <w:webHidden/>
          </w:rPr>
          <w:fldChar w:fldCharType="separate"/>
        </w:r>
        <w:r>
          <w:rPr>
            <w:noProof/>
            <w:webHidden/>
          </w:rPr>
          <w:t>108</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27" w:history="1">
        <w:r w:rsidRPr="003009E6">
          <w:rPr>
            <w:rStyle w:val="Hyperlink"/>
            <w:noProof/>
          </w:rPr>
          <w:t>17.2</w:t>
        </w:r>
        <w:r>
          <w:rPr>
            <w:rFonts w:asciiTheme="minorHAnsi" w:eastAsiaTheme="minorEastAsia" w:hAnsiTheme="minorHAnsi" w:cstheme="minorBidi"/>
            <w:noProof/>
            <w:sz w:val="22"/>
            <w:szCs w:val="22"/>
          </w:rPr>
          <w:tab/>
        </w:r>
        <w:r w:rsidRPr="003009E6">
          <w:rPr>
            <w:rStyle w:val="Hyperlink"/>
            <w:noProof/>
          </w:rPr>
          <w:t>Mathematical function capability in batch script mode</w:t>
        </w:r>
        <w:r>
          <w:rPr>
            <w:noProof/>
            <w:webHidden/>
          </w:rPr>
          <w:tab/>
        </w:r>
        <w:r>
          <w:rPr>
            <w:noProof/>
            <w:webHidden/>
          </w:rPr>
          <w:fldChar w:fldCharType="begin"/>
        </w:r>
        <w:r>
          <w:rPr>
            <w:noProof/>
            <w:webHidden/>
          </w:rPr>
          <w:instrText xml:space="preserve"> PAGEREF _Toc294621927 \h </w:instrText>
        </w:r>
        <w:r>
          <w:rPr>
            <w:noProof/>
            <w:webHidden/>
          </w:rPr>
        </w:r>
        <w:r>
          <w:rPr>
            <w:noProof/>
            <w:webHidden/>
          </w:rPr>
          <w:fldChar w:fldCharType="separate"/>
        </w:r>
        <w:r>
          <w:rPr>
            <w:noProof/>
            <w:webHidden/>
          </w:rPr>
          <w:t>109</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28" w:history="1">
        <w:r w:rsidRPr="003009E6">
          <w:rPr>
            <w:rStyle w:val="Hyperlink"/>
            <w:noProof/>
          </w:rPr>
          <w:t>17.2.1</w:t>
        </w:r>
        <w:r>
          <w:rPr>
            <w:rFonts w:asciiTheme="minorHAnsi" w:eastAsiaTheme="minorEastAsia" w:hAnsiTheme="minorHAnsi" w:cstheme="minorBidi"/>
            <w:noProof/>
            <w:sz w:val="22"/>
            <w:szCs w:val="22"/>
          </w:rPr>
          <w:tab/>
        </w:r>
        <w:r w:rsidRPr="003009E6">
          <w:rPr>
            <w:rStyle w:val="Hyperlink"/>
            <w:noProof/>
          </w:rPr>
          <w:t>Batch Script Example: Maximum Ozone – layer 1 (Figure 17-11)</w:t>
        </w:r>
        <w:r>
          <w:rPr>
            <w:noProof/>
            <w:webHidden/>
          </w:rPr>
          <w:tab/>
        </w:r>
        <w:r>
          <w:rPr>
            <w:noProof/>
            <w:webHidden/>
          </w:rPr>
          <w:fldChar w:fldCharType="begin"/>
        </w:r>
        <w:r>
          <w:rPr>
            <w:noProof/>
            <w:webHidden/>
          </w:rPr>
          <w:instrText xml:space="preserve"> PAGEREF _Toc294621928 \h </w:instrText>
        </w:r>
        <w:r>
          <w:rPr>
            <w:noProof/>
            <w:webHidden/>
          </w:rPr>
        </w:r>
        <w:r>
          <w:rPr>
            <w:noProof/>
            <w:webHidden/>
          </w:rPr>
          <w:fldChar w:fldCharType="separate"/>
        </w:r>
        <w:r>
          <w:rPr>
            <w:noProof/>
            <w:webHidden/>
          </w:rPr>
          <w:t>110</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29" w:history="1">
        <w:r w:rsidRPr="003009E6">
          <w:rPr>
            <w:rStyle w:val="Hyperlink"/>
            <w:noProof/>
          </w:rPr>
          <w:t>17.2.2</w:t>
        </w:r>
        <w:r>
          <w:rPr>
            <w:rFonts w:asciiTheme="minorHAnsi" w:eastAsiaTheme="minorEastAsia" w:hAnsiTheme="minorHAnsi" w:cstheme="minorBidi"/>
            <w:noProof/>
            <w:sz w:val="22"/>
            <w:szCs w:val="22"/>
          </w:rPr>
          <w:tab/>
        </w:r>
        <w:r w:rsidRPr="003009E6">
          <w:rPr>
            <w:rStyle w:val="Hyperlink"/>
            <w:noProof/>
          </w:rPr>
          <w:t>Batch Script Example : Minimum Ozone – layer 1 (Figure 17-12)</w:t>
        </w:r>
        <w:r>
          <w:rPr>
            <w:noProof/>
            <w:webHidden/>
          </w:rPr>
          <w:tab/>
        </w:r>
        <w:r>
          <w:rPr>
            <w:noProof/>
            <w:webHidden/>
          </w:rPr>
          <w:fldChar w:fldCharType="begin"/>
        </w:r>
        <w:r>
          <w:rPr>
            <w:noProof/>
            <w:webHidden/>
          </w:rPr>
          <w:instrText xml:space="preserve"> PAGEREF _Toc294621929 \h </w:instrText>
        </w:r>
        <w:r>
          <w:rPr>
            <w:noProof/>
            <w:webHidden/>
          </w:rPr>
        </w:r>
        <w:r>
          <w:rPr>
            <w:noProof/>
            <w:webHidden/>
          </w:rPr>
          <w:fldChar w:fldCharType="separate"/>
        </w:r>
        <w:r>
          <w:rPr>
            <w:noProof/>
            <w:webHidden/>
          </w:rPr>
          <w:t>111</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30" w:history="1">
        <w:r w:rsidRPr="003009E6">
          <w:rPr>
            <w:rStyle w:val="Hyperlink"/>
            <w:noProof/>
          </w:rPr>
          <w:t>17.2.3</w:t>
        </w:r>
        <w:r>
          <w:rPr>
            <w:rFonts w:asciiTheme="minorHAnsi" w:eastAsiaTheme="minorEastAsia" w:hAnsiTheme="minorHAnsi" w:cstheme="minorBidi"/>
            <w:noProof/>
            <w:sz w:val="22"/>
            <w:szCs w:val="22"/>
          </w:rPr>
          <w:tab/>
        </w:r>
        <w:r w:rsidRPr="003009E6">
          <w:rPr>
            <w:rStyle w:val="Hyperlink"/>
            <w:noProof/>
          </w:rPr>
          <w:t>Batch Script Example : Mean of Ozone – layer 1 (Figure 17-13)</w:t>
        </w:r>
        <w:r>
          <w:rPr>
            <w:noProof/>
            <w:webHidden/>
          </w:rPr>
          <w:tab/>
        </w:r>
        <w:r>
          <w:rPr>
            <w:noProof/>
            <w:webHidden/>
          </w:rPr>
          <w:fldChar w:fldCharType="begin"/>
        </w:r>
        <w:r>
          <w:rPr>
            <w:noProof/>
            <w:webHidden/>
          </w:rPr>
          <w:instrText xml:space="preserve"> PAGEREF _Toc294621930 \h </w:instrText>
        </w:r>
        <w:r>
          <w:rPr>
            <w:noProof/>
            <w:webHidden/>
          </w:rPr>
        </w:r>
        <w:r>
          <w:rPr>
            <w:noProof/>
            <w:webHidden/>
          </w:rPr>
          <w:fldChar w:fldCharType="separate"/>
        </w:r>
        <w:r>
          <w:rPr>
            <w:noProof/>
            <w:webHidden/>
          </w:rPr>
          <w:t>112</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31" w:history="1">
        <w:r w:rsidRPr="003009E6">
          <w:rPr>
            <w:rStyle w:val="Hyperlink"/>
            <w:noProof/>
          </w:rPr>
          <w:t>17.2.4</w:t>
        </w:r>
        <w:r>
          <w:rPr>
            <w:rFonts w:asciiTheme="minorHAnsi" w:eastAsiaTheme="minorEastAsia" w:hAnsiTheme="minorHAnsi" w:cstheme="minorBidi"/>
            <w:noProof/>
            <w:sz w:val="22"/>
            <w:szCs w:val="22"/>
          </w:rPr>
          <w:tab/>
        </w:r>
        <w:r w:rsidRPr="003009E6">
          <w:rPr>
            <w:rStyle w:val="Hyperlink"/>
            <w:noProof/>
          </w:rPr>
          <w:t>Batch Script Example : Sum of Ozone – layer 1 (Figure 17-14)</w:t>
        </w:r>
        <w:r>
          <w:rPr>
            <w:noProof/>
            <w:webHidden/>
          </w:rPr>
          <w:tab/>
        </w:r>
        <w:r>
          <w:rPr>
            <w:noProof/>
            <w:webHidden/>
          </w:rPr>
          <w:fldChar w:fldCharType="begin"/>
        </w:r>
        <w:r>
          <w:rPr>
            <w:noProof/>
            <w:webHidden/>
          </w:rPr>
          <w:instrText xml:space="preserve"> PAGEREF _Toc294621931 \h </w:instrText>
        </w:r>
        <w:r>
          <w:rPr>
            <w:noProof/>
            <w:webHidden/>
          </w:rPr>
        </w:r>
        <w:r>
          <w:rPr>
            <w:noProof/>
            <w:webHidden/>
          </w:rPr>
          <w:fldChar w:fldCharType="separate"/>
        </w:r>
        <w:r>
          <w:rPr>
            <w:noProof/>
            <w:webHidden/>
          </w:rPr>
          <w:t>113</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32" w:history="1">
        <w:r w:rsidRPr="003009E6">
          <w:rPr>
            <w:rStyle w:val="Hyperlink"/>
          </w:rPr>
          <w:t>18</w:t>
        </w:r>
        <w:r>
          <w:rPr>
            <w:rFonts w:asciiTheme="minorHAnsi" w:eastAsiaTheme="minorEastAsia" w:hAnsiTheme="minorHAnsi" w:cstheme="minorBidi"/>
            <w:b w:val="0"/>
            <w:sz w:val="22"/>
            <w:szCs w:val="22"/>
          </w:rPr>
          <w:tab/>
        </w:r>
        <w:r w:rsidRPr="003009E6">
          <w:rPr>
            <w:rStyle w:val="Hyperlink"/>
          </w:rPr>
          <w:t>Command Line Scripting</w:t>
        </w:r>
        <w:r>
          <w:rPr>
            <w:webHidden/>
          </w:rPr>
          <w:tab/>
        </w:r>
        <w:r>
          <w:rPr>
            <w:webHidden/>
          </w:rPr>
          <w:fldChar w:fldCharType="begin"/>
        </w:r>
        <w:r>
          <w:rPr>
            <w:webHidden/>
          </w:rPr>
          <w:instrText xml:space="preserve"> PAGEREF _Toc294621932 \h </w:instrText>
        </w:r>
        <w:r>
          <w:rPr>
            <w:webHidden/>
          </w:rPr>
        </w:r>
        <w:r>
          <w:rPr>
            <w:webHidden/>
          </w:rPr>
          <w:fldChar w:fldCharType="separate"/>
        </w:r>
        <w:r>
          <w:rPr>
            <w:webHidden/>
          </w:rPr>
          <w:t>114</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33" w:history="1">
        <w:r w:rsidRPr="003009E6">
          <w:rPr>
            <w:rStyle w:val="Hyperlink"/>
            <w:noProof/>
          </w:rPr>
          <w:t>18.1</w:t>
        </w:r>
        <w:r>
          <w:rPr>
            <w:rFonts w:asciiTheme="minorHAnsi" w:eastAsiaTheme="minorEastAsia" w:hAnsiTheme="minorHAnsi" w:cstheme="minorBidi"/>
            <w:noProof/>
            <w:sz w:val="22"/>
            <w:szCs w:val="22"/>
          </w:rPr>
          <w:tab/>
        </w:r>
        <w:r w:rsidRPr="003009E6">
          <w:rPr>
            <w:rStyle w:val="Hyperlink"/>
            <w:noProof/>
          </w:rPr>
          <w:t>Example Command Line Script for Linux Users</w:t>
        </w:r>
        <w:r>
          <w:rPr>
            <w:noProof/>
            <w:webHidden/>
          </w:rPr>
          <w:tab/>
        </w:r>
        <w:r>
          <w:rPr>
            <w:noProof/>
            <w:webHidden/>
          </w:rPr>
          <w:fldChar w:fldCharType="begin"/>
        </w:r>
        <w:r>
          <w:rPr>
            <w:noProof/>
            <w:webHidden/>
          </w:rPr>
          <w:instrText xml:space="preserve"> PAGEREF _Toc294621933 \h </w:instrText>
        </w:r>
        <w:r>
          <w:rPr>
            <w:noProof/>
            <w:webHidden/>
          </w:rPr>
        </w:r>
        <w:r>
          <w:rPr>
            <w:noProof/>
            <w:webHidden/>
          </w:rPr>
          <w:fldChar w:fldCharType="separate"/>
        </w:r>
        <w:r>
          <w:rPr>
            <w:noProof/>
            <w:webHidden/>
          </w:rPr>
          <w:t>114</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34" w:history="1">
        <w:r w:rsidRPr="003009E6">
          <w:rPr>
            <w:rStyle w:val="Hyperlink"/>
            <w:noProof/>
          </w:rPr>
          <w:t>18.2</w:t>
        </w:r>
        <w:r>
          <w:rPr>
            <w:rFonts w:asciiTheme="minorHAnsi" w:eastAsiaTheme="minorEastAsia" w:hAnsiTheme="minorHAnsi" w:cstheme="minorBidi"/>
            <w:noProof/>
            <w:sz w:val="22"/>
            <w:szCs w:val="22"/>
          </w:rPr>
          <w:tab/>
        </w:r>
        <w:r w:rsidRPr="003009E6">
          <w:rPr>
            <w:rStyle w:val="Hyperlink"/>
            <w:noProof/>
          </w:rPr>
          <w:t>Example Command Line Script for Windows Users</w:t>
        </w:r>
        <w:r>
          <w:rPr>
            <w:noProof/>
            <w:webHidden/>
          </w:rPr>
          <w:tab/>
        </w:r>
        <w:r>
          <w:rPr>
            <w:noProof/>
            <w:webHidden/>
          </w:rPr>
          <w:fldChar w:fldCharType="begin"/>
        </w:r>
        <w:r>
          <w:rPr>
            <w:noProof/>
            <w:webHidden/>
          </w:rPr>
          <w:instrText xml:space="preserve"> PAGEREF _Toc294621934 \h </w:instrText>
        </w:r>
        <w:r>
          <w:rPr>
            <w:noProof/>
            <w:webHidden/>
          </w:rPr>
        </w:r>
        <w:r>
          <w:rPr>
            <w:noProof/>
            <w:webHidden/>
          </w:rPr>
          <w:fldChar w:fldCharType="separate"/>
        </w:r>
        <w:r>
          <w:rPr>
            <w:noProof/>
            <w:webHidden/>
          </w:rPr>
          <w:t>115</w:t>
        </w:r>
        <w:r>
          <w:rPr>
            <w:noProof/>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35" w:history="1">
        <w:r w:rsidRPr="003009E6">
          <w:rPr>
            <w:rStyle w:val="Hyperlink"/>
          </w:rPr>
          <w:t>19</w:t>
        </w:r>
        <w:r>
          <w:rPr>
            <w:rFonts w:asciiTheme="minorHAnsi" w:eastAsiaTheme="minorEastAsia" w:hAnsiTheme="minorHAnsi" w:cstheme="minorBidi"/>
            <w:b w:val="0"/>
            <w:sz w:val="22"/>
            <w:szCs w:val="22"/>
          </w:rPr>
          <w:tab/>
        </w:r>
        <w:r w:rsidRPr="003009E6">
          <w:rPr>
            <w:rStyle w:val="Hyperlink"/>
          </w:rPr>
          <w:t>Areal Interpolation Calculations</w:t>
        </w:r>
        <w:r>
          <w:rPr>
            <w:webHidden/>
          </w:rPr>
          <w:tab/>
        </w:r>
        <w:r>
          <w:rPr>
            <w:webHidden/>
          </w:rPr>
          <w:fldChar w:fldCharType="begin"/>
        </w:r>
        <w:r>
          <w:rPr>
            <w:webHidden/>
          </w:rPr>
          <w:instrText xml:space="preserve"> PAGEREF _Toc294621935 \h </w:instrText>
        </w:r>
        <w:r>
          <w:rPr>
            <w:webHidden/>
          </w:rPr>
        </w:r>
        <w:r>
          <w:rPr>
            <w:webHidden/>
          </w:rPr>
          <w:fldChar w:fldCharType="separate"/>
        </w:r>
        <w:r>
          <w:rPr>
            <w:webHidden/>
          </w:rPr>
          <w:t>120</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36" w:history="1">
        <w:r w:rsidRPr="003009E6">
          <w:rPr>
            <w:rStyle w:val="Hyperlink"/>
          </w:rPr>
          <w:t>20</w:t>
        </w:r>
        <w:r>
          <w:rPr>
            <w:rFonts w:asciiTheme="minorHAnsi" w:eastAsiaTheme="minorEastAsia" w:hAnsiTheme="minorHAnsi" w:cstheme="minorBidi"/>
            <w:b w:val="0"/>
            <w:sz w:val="22"/>
            <w:szCs w:val="22"/>
          </w:rPr>
          <w:tab/>
        </w:r>
        <w:r w:rsidRPr="003009E6">
          <w:rPr>
            <w:rStyle w:val="Hyperlink"/>
          </w:rPr>
          <w:t>Licenses for JAVA Libraries used by VERDI</w:t>
        </w:r>
        <w:r>
          <w:rPr>
            <w:webHidden/>
          </w:rPr>
          <w:tab/>
        </w:r>
        <w:r>
          <w:rPr>
            <w:webHidden/>
          </w:rPr>
          <w:fldChar w:fldCharType="begin"/>
        </w:r>
        <w:r>
          <w:rPr>
            <w:webHidden/>
          </w:rPr>
          <w:instrText xml:space="preserve"> PAGEREF _Toc294621936 \h </w:instrText>
        </w:r>
        <w:r>
          <w:rPr>
            <w:webHidden/>
          </w:rPr>
        </w:r>
        <w:r>
          <w:rPr>
            <w:webHidden/>
          </w:rPr>
          <w:fldChar w:fldCharType="separate"/>
        </w:r>
        <w:r>
          <w:rPr>
            <w:webHidden/>
          </w:rPr>
          <w:t>120</w:t>
        </w:r>
        <w:r>
          <w:rPr>
            <w:webHidden/>
          </w:rPr>
          <w:fldChar w:fldCharType="end"/>
        </w:r>
      </w:hyperlink>
    </w:p>
    <w:p w:rsidR="00997612" w:rsidRDefault="00997612">
      <w:pPr>
        <w:pStyle w:val="TOC1"/>
        <w:rPr>
          <w:rFonts w:asciiTheme="minorHAnsi" w:eastAsiaTheme="minorEastAsia" w:hAnsiTheme="minorHAnsi" w:cstheme="minorBidi"/>
          <w:b w:val="0"/>
          <w:sz w:val="22"/>
          <w:szCs w:val="22"/>
        </w:rPr>
      </w:pPr>
      <w:hyperlink w:anchor="_Toc294621937" w:history="1">
        <w:r w:rsidRPr="003009E6">
          <w:rPr>
            <w:rStyle w:val="Hyperlink"/>
          </w:rPr>
          <w:t>Acknowledgments</w:t>
        </w:r>
        <w:r>
          <w:rPr>
            <w:webHidden/>
          </w:rPr>
          <w:tab/>
        </w:r>
        <w:r>
          <w:rPr>
            <w:webHidden/>
          </w:rPr>
          <w:fldChar w:fldCharType="begin"/>
        </w:r>
        <w:r>
          <w:rPr>
            <w:webHidden/>
          </w:rPr>
          <w:instrText xml:space="preserve"> PAGEREF _Toc294621937 \h </w:instrText>
        </w:r>
        <w:r>
          <w:rPr>
            <w:webHidden/>
          </w:rPr>
        </w:r>
        <w:r>
          <w:rPr>
            <w:webHidden/>
          </w:rPr>
          <w:fldChar w:fldCharType="separate"/>
        </w:r>
        <w:r>
          <w:rPr>
            <w:webHidden/>
          </w:rPr>
          <w:t>121</w:t>
        </w:r>
        <w:r>
          <w:rPr>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38" w:history="1">
        <w:r w:rsidRPr="003009E6">
          <w:rPr>
            <w:rStyle w:val="Hyperlink"/>
            <w:noProof/>
          </w:rPr>
          <w:t>Data Contributions</w:t>
        </w:r>
        <w:r>
          <w:rPr>
            <w:noProof/>
            <w:webHidden/>
          </w:rPr>
          <w:tab/>
        </w:r>
        <w:r>
          <w:rPr>
            <w:noProof/>
            <w:webHidden/>
          </w:rPr>
          <w:fldChar w:fldCharType="begin"/>
        </w:r>
        <w:r>
          <w:rPr>
            <w:noProof/>
            <w:webHidden/>
          </w:rPr>
          <w:instrText xml:space="preserve"> PAGEREF _Toc294621938 \h </w:instrText>
        </w:r>
        <w:r>
          <w:rPr>
            <w:noProof/>
            <w:webHidden/>
          </w:rPr>
        </w:r>
        <w:r>
          <w:rPr>
            <w:noProof/>
            <w:webHidden/>
          </w:rPr>
          <w:fldChar w:fldCharType="separate"/>
        </w:r>
        <w:r>
          <w:rPr>
            <w:noProof/>
            <w:webHidden/>
          </w:rPr>
          <w:t>121</w:t>
        </w:r>
        <w:r>
          <w:rPr>
            <w:noProof/>
            <w:webHidden/>
          </w:rPr>
          <w:fldChar w:fldCharType="end"/>
        </w:r>
      </w:hyperlink>
    </w:p>
    <w:p w:rsidR="00997612" w:rsidRDefault="00997612">
      <w:pPr>
        <w:pStyle w:val="TOC2"/>
        <w:rPr>
          <w:rFonts w:asciiTheme="minorHAnsi" w:eastAsiaTheme="minorEastAsia" w:hAnsiTheme="minorHAnsi" w:cstheme="minorBidi"/>
          <w:noProof/>
          <w:sz w:val="22"/>
          <w:szCs w:val="22"/>
        </w:rPr>
      </w:pPr>
      <w:hyperlink w:anchor="_Toc294621939" w:history="1">
        <w:r w:rsidRPr="003009E6">
          <w:rPr>
            <w:rStyle w:val="Hyperlink"/>
            <w:noProof/>
          </w:rPr>
          <w:t>Data Reader Contributions</w:t>
        </w:r>
        <w:r>
          <w:rPr>
            <w:noProof/>
            <w:webHidden/>
          </w:rPr>
          <w:tab/>
        </w:r>
        <w:r>
          <w:rPr>
            <w:noProof/>
            <w:webHidden/>
          </w:rPr>
          <w:fldChar w:fldCharType="begin"/>
        </w:r>
        <w:r>
          <w:rPr>
            <w:noProof/>
            <w:webHidden/>
          </w:rPr>
          <w:instrText xml:space="preserve"> PAGEREF _Toc294621939 \h </w:instrText>
        </w:r>
        <w:r>
          <w:rPr>
            <w:noProof/>
            <w:webHidden/>
          </w:rPr>
        </w:r>
        <w:r>
          <w:rPr>
            <w:noProof/>
            <w:webHidden/>
          </w:rPr>
          <w:fldChar w:fldCharType="separate"/>
        </w:r>
        <w:r>
          <w:rPr>
            <w:noProof/>
            <w:webHidden/>
          </w:rPr>
          <w:t>121</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40" w:history="1">
        <w:r w:rsidRPr="003009E6">
          <w:rPr>
            <w:rStyle w:val="Hyperlink"/>
            <w:noProof/>
          </w:rPr>
          <w:t>I/O Service Provider (IOSP) Interface for CAMx:</w:t>
        </w:r>
        <w:r>
          <w:rPr>
            <w:noProof/>
            <w:webHidden/>
          </w:rPr>
          <w:tab/>
        </w:r>
        <w:r>
          <w:rPr>
            <w:noProof/>
            <w:webHidden/>
          </w:rPr>
          <w:fldChar w:fldCharType="begin"/>
        </w:r>
        <w:r>
          <w:rPr>
            <w:noProof/>
            <w:webHidden/>
          </w:rPr>
          <w:instrText xml:space="preserve"> PAGEREF _Toc294621940 \h </w:instrText>
        </w:r>
        <w:r>
          <w:rPr>
            <w:noProof/>
            <w:webHidden/>
          </w:rPr>
        </w:r>
        <w:r>
          <w:rPr>
            <w:noProof/>
            <w:webHidden/>
          </w:rPr>
          <w:fldChar w:fldCharType="separate"/>
        </w:r>
        <w:r>
          <w:rPr>
            <w:noProof/>
            <w:webHidden/>
          </w:rPr>
          <w:t>121</w:t>
        </w:r>
        <w:r>
          <w:rPr>
            <w:noProof/>
            <w:webHidden/>
          </w:rPr>
          <w:fldChar w:fldCharType="end"/>
        </w:r>
      </w:hyperlink>
    </w:p>
    <w:p w:rsidR="00997612" w:rsidRDefault="00997612">
      <w:pPr>
        <w:pStyle w:val="TOC3"/>
        <w:rPr>
          <w:rFonts w:asciiTheme="minorHAnsi" w:eastAsiaTheme="minorEastAsia" w:hAnsiTheme="minorHAnsi" w:cstheme="minorBidi"/>
          <w:noProof/>
          <w:sz w:val="22"/>
          <w:szCs w:val="22"/>
        </w:rPr>
      </w:pPr>
      <w:hyperlink w:anchor="_Toc294621941" w:history="1">
        <w:r w:rsidRPr="003009E6">
          <w:rPr>
            <w:rStyle w:val="Hyperlink"/>
            <w:noProof/>
          </w:rPr>
          <w:t>Incorporating the IOSP into netCDF netcdf-java v4.1 Library:</w:t>
        </w:r>
        <w:r>
          <w:rPr>
            <w:noProof/>
            <w:webHidden/>
          </w:rPr>
          <w:tab/>
        </w:r>
        <w:r>
          <w:rPr>
            <w:noProof/>
            <w:webHidden/>
          </w:rPr>
          <w:fldChar w:fldCharType="begin"/>
        </w:r>
        <w:r>
          <w:rPr>
            <w:noProof/>
            <w:webHidden/>
          </w:rPr>
          <w:instrText xml:space="preserve"> PAGEREF _Toc294621941 \h </w:instrText>
        </w:r>
        <w:r>
          <w:rPr>
            <w:noProof/>
            <w:webHidden/>
          </w:rPr>
        </w:r>
        <w:r>
          <w:rPr>
            <w:noProof/>
            <w:webHidden/>
          </w:rPr>
          <w:fldChar w:fldCharType="separate"/>
        </w:r>
        <w:r>
          <w:rPr>
            <w:noProof/>
            <w:webHidden/>
          </w:rPr>
          <w:t>121</w:t>
        </w:r>
        <w:r>
          <w:rPr>
            <w:noProof/>
            <w:webHidden/>
          </w:rPr>
          <w:fldChar w:fldCharType="end"/>
        </w:r>
      </w:hyperlink>
    </w:p>
    <w:p w:rsidR="00BA0E86" w:rsidRDefault="00423D8D" w:rsidP="00D8315C">
      <w:pPr>
        <w:rPr>
          <w:noProof/>
        </w:rPr>
      </w:pPr>
      <w:r>
        <w:lastRenderedPageBreak/>
        <w:fldChar w:fldCharType="end"/>
      </w:r>
    </w:p>
    <w:p w:rsidR="00BA0E86" w:rsidRDefault="00BA0E86" w:rsidP="001D6045">
      <w:pPr>
        <w:spacing w:before="960"/>
        <w:jc w:val="center"/>
        <w:rPr>
          <w:rFonts w:ascii="Arial" w:hAnsi="Arial" w:cs="Arial"/>
          <w:b/>
          <w:sz w:val="32"/>
          <w:szCs w:val="32"/>
        </w:rPr>
      </w:pPr>
      <w:r>
        <w:rPr>
          <w:noProof/>
        </w:rPr>
        <w:br w:type="page"/>
      </w:r>
      <w:r>
        <w:rPr>
          <w:rFonts w:ascii="Arial" w:hAnsi="Arial" w:cs="Arial"/>
          <w:b/>
          <w:sz w:val="32"/>
          <w:szCs w:val="32"/>
        </w:rPr>
        <w:lastRenderedPageBreak/>
        <w:t>Figures</w:t>
      </w:r>
    </w:p>
    <w:p w:rsidR="00BA0E86" w:rsidRDefault="00BA0E86" w:rsidP="00D8315C">
      <w:pPr>
        <w:rPr>
          <w:noProof/>
        </w:rPr>
      </w:pPr>
    </w:p>
    <w:bookmarkStart w:id="1" w:name="_GoBack"/>
    <w:bookmarkEnd w:id="1"/>
    <w:p w:rsidR="00997612" w:rsidRDefault="00423D8D">
      <w:pPr>
        <w:pStyle w:val="TableofFigures"/>
        <w:rPr>
          <w:rFonts w:asciiTheme="minorHAnsi" w:eastAsiaTheme="minorEastAsia" w:hAnsiTheme="minorHAnsi" w:cstheme="minorBidi"/>
          <w:noProof/>
          <w:sz w:val="22"/>
          <w:szCs w:val="22"/>
        </w:rPr>
      </w:pPr>
      <w:r>
        <w:rPr>
          <w:noProof/>
        </w:rPr>
        <w:fldChar w:fldCharType="begin"/>
      </w:r>
      <w:r w:rsidR="00BA0E86">
        <w:rPr>
          <w:noProof/>
        </w:rPr>
        <w:instrText xml:space="preserve"> TOC \h \z \t "Figure heading,1" \c "Figure" </w:instrText>
      </w:r>
      <w:r>
        <w:rPr>
          <w:noProof/>
        </w:rPr>
        <w:fldChar w:fldCharType="separate"/>
      </w:r>
      <w:hyperlink w:anchor="_Toc294621942" w:history="1">
        <w:r w:rsidR="00997612" w:rsidRPr="00086583">
          <w:rPr>
            <w:rStyle w:val="Hyperlink"/>
            <w:noProof/>
          </w:rPr>
          <w:t>Figure 1</w:t>
        </w:r>
        <w:r w:rsidR="00997612" w:rsidRPr="00086583">
          <w:rPr>
            <w:rStyle w:val="Hyperlink"/>
            <w:noProof/>
          </w:rPr>
          <w:noBreakHyphen/>
          <w:t>1. Top of Main VERDI Web Site Page</w:t>
        </w:r>
        <w:r w:rsidR="00997612">
          <w:rPr>
            <w:noProof/>
            <w:webHidden/>
          </w:rPr>
          <w:tab/>
        </w:r>
        <w:r w:rsidR="00997612">
          <w:rPr>
            <w:noProof/>
            <w:webHidden/>
          </w:rPr>
          <w:fldChar w:fldCharType="begin"/>
        </w:r>
        <w:r w:rsidR="00997612">
          <w:rPr>
            <w:noProof/>
            <w:webHidden/>
          </w:rPr>
          <w:instrText xml:space="preserve"> PAGEREF _Toc294621942 \h </w:instrText>
        </w:r>
        <w:r w:rsidR="00997612">
          <w:rPr>
            <w:noProof/>
            <w:webHidden/>
          </w:rPr>
        </w:r>
        <w:r w:rsidR="00997612">
          <w:rPr>
            <w:noProof/>
            <w:webHidden/>
          </w:rPr>
          <w:fldChar w:fldCharType="separate"/>
        </w:r>
        <w:r w:rsidR="00997612">
          <w:rPr>
            <w:noProof/>
            <w:webHidden/>
          </w:rPr>
          <w:t>3</w:t>
        </w:r>
        <w:r w:rsidR="00997612">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3" w:history="1">
        <w:r w:rsidRPr="00086583">
          <w:rPr>
            <w:rStyle w:val="Hyperlink"/>
            <w:noProof/>
          </w:rPr>
          <w:t>Figure 1</w:t>
        </w:r>
        <w:r w:rsidRPr="00086583">
          <w:rPr>
            <w:rStyle w:val="Hyperlink"/>
            <w:noProof/>
          </w:rPr>
          <w:noBreakHyphen/>
          <w:t>2. Downloading VERDI from the CMAS Web Site, Step 1</w:t>
        </w:r>
        <w:r>
          <w:rPr>
            <w:noProof/>
            <w:webHidden/>
          </w:rPr>
          <w:tab/>
        </w:r>
        <w:r>
          <w:rPr>
            <w:noProof/>
            <w:webHidden/>
          </w:rPr>
          <w:fldChar w:fldCharType="begin"/>
        </w:r>
        <w:r>
          <w:rPr>
            <w:noProof/>
            <w:webHidden/>
          </w:rPr>
          <w:instrText xml:space="preserve"> PAGEREF _Toc294621943 \h </w:instrText>
        </w:r>
        <w:r>
          <w:rPr>
            <w:noProof/>
            <w:webHidden/>
          </w:rPr>
        </w:r>
        <w:r>
          <w:rPr>
            <w:noProof/>
            <w:webHidden/>
          </w:rPr>
          <w:fldChar w:fldCharType="separate"/>
        </w:r>
        <w:r>
          <w:rPr>
            <w:noProof/>
            <w:webHidden/>
          </w:rPr>
          <w:t>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4" w:history="1">
        <w:r w:rsidRPr="00086583">
          <w:rPr>
            <w:rStyle w:val="Hyperlink"/>
            <w:noProof/>
          </w:rPr>
          <w:t>Figure 1</w:t>
        </w:r>
        <w:r w:rsidRPr="00086583">
          <w:rPr>
            <w:rStyle w:val="Hyperlink"/>
            <w:noProof/>
          </w:rPr>
          <w:noBreakHyphen/>
          <w:t>3. Downloading VERDI from the CMAS Web Site, Step 2</w:t>
        </w:r>
        <w:r>
          <w:rPr>
            <w:noProof/>
            <w:webHidden/>
          </w:rPr>
          <w:tab/>
        </w:r>
        <w:r>
          <w:rPr>
            <w:noProof/>
            <w:webHidden/>
          </w:rPr>
          <w:fldChar w:fldCharType="begin"/>
        </w:r>
        <w:r>
          <w:rPr>
            <w:noProof/>
            <w:webHidden/>
          </w:rPr>
          <w:instrText xml:space="preserve"> PAGEREF _Toc294621944 \h </w:instrText>
        </w:r>
        <w:r>
          <w:rPr>
            <w:noProof/>
            <w:webHidden/>
          </w:rPr>
        </w:r>
        <w:r>
          <w:rPr>
            <w:noProof/>
            <w:webHidden/>
          </w:rPr>
          <w:fldChar w:fldCharType="separate"/>
        </w:r>
        <w:r>
          <w:rPr>
            <w:noProof/>
            <w:webHidden/>
          </w:rPr>
          <w:t>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5" w:history="1">
        <w:r w:rsidRPr="00086583">
          <w:rPr>
            <w:rStyle w:val="Hyperlink"/>
            <w:noProof/>
          </w:rPr>
          <w:t>Figure 1</w:t>
        </w:r>
        <w:r w:rsidRPr="00086583">
          <w:rPr>
            <w:rStyle w:val="Hyperlink"/>
            <w:noProof/>
          </w:rPr>
          <w:noBreakHyphen/>
          <w:t>4. Downloading VERDI from the CMAS Web Site, Step 3</w:t>
        </w:r>
        <w:r>
          <w:rPr>
            <w:noProof/>
            <w:webHidden/>
          </w:rPr>
          <w:tab/>
        </w:r>
        <w:r>
          <w:rPr>
            <w:noProof/>
            <w:webHidden/>
          </w:rPr>
          <w:fldChar w:fldCharType="begin"/>
        </w:r>
        <w:r>
          <w:rPr>
            <w:noProof/>
            <w:webHidden/>
          </w:rPr>
          <w:instrText xml:space="preserve"> PAGEREF _Toc294621945 \h </w:instrText>
        </w:r>
        <w:r>
          <w:rPr>
            <w:noProof/>
            <w:webHidden/>
          </w:rPr>
        </w:r>
        <w:r>
          <w:rPr>
            <w:noProof/>
            <w:webHidden/>
          </w:rPr>
          <w:fldChar w:fldCharType="separate"/>
        </w:r>
        <w:r>
          <w:rPr>
            <w:noProof/>
            <w:webHidden/>
          </w:rPr>
          <w:t>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6" w:history="1">
        <w:r w:rsidRPr="00086583">
          <w:rPr>
            <w:rStyle w:val="Hyperlink"/>
            <w:noProof/>
          </w:rPr>
          <w:t>Figure 1</w:t>
        </w:r>
        <w:r w:rsidRPr="00086583">
          <w:rPr>
            <w:rStyle w:val="Hyperlink"/>
            <w:noProof/>
          </w:rPr>
          <w:noBreakHyphen/>
          <w:t>5. Getting Documentation on VERDI from the CMAS Web Site</w:t>
        </w:r>
        <w:r>
          <w:rPr>
            <w:noProof/>
            <w:webHidden/>
          </w:rPr>
          <w:tab/>
        </w:r>
        <w:r>
          <w:rPr>
            <w:noProof/>
            <w:webHidden/>
          </w:rPr>
          <w:fldChar w:fldCharType="begin"/>
        </w:r>
        <w:r>
          <w:rPr>
            <w:noProof/>
            <w:webHidden/>
          </w:rPr>
          <w:instrText xml:space="preserve"> PAGEREF _Toc294621946 \h </w:instrText>
        </w:r>
        <w:r>
          <w:rPr>
            <w:noProof/>
            <w:webHidden/>
          </w:rPr>
        </w:r>
        <w:r>
          <w:rPr>
            <w:noProof/>
            <w:webHidden/>
          </w:rPr>
          <w:fldChar w:fldCharType="separate"/>
        </w:r>
        <w:r>
          <w:rPr>
            <w:noProof/>
            <w:webHidden/>
          </w:rPr>
          <w:t>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7" w:history="1">
        <w:r w:rsidRPr="00086583">
          <w:rPr>
            <w:rStyle w:val="Hyperlink"/>
            <w:noProof/>
          </w:rPr>
          <w:t>Figure 1</w:t>
        </w:r>
        <w:r w:rsidRPr="00086583">
          <w:rPr>
            <w:rStyle w:val="Hyperlink"/>
            <w:noProof/>
          </w:rPr>
          <w:noBreakHyphen/>
          <w:t>6. VERDI Documentation on the CMAS Web Site</w:t>
        </w:r>
        <w:r>
          <w:rPr>
            <w:noProof/>
            <w:webHidden/>
          </w:rPr>
          <w:tab/>
        </w:r>
        <w:r>
          <w:rPr>
            <w:noProof/>
            <w:webHidden/>
          </w:rPr>
          <w:fldChar w:fldCharType="begin"/>
        </w:r>
        <w:r>
          <w:rPr>
            <w:noProof/>
            <w:webHidden/>
          </w:rPr>
          <w:instrText xml:space="preserve"> PAGEREF _Toc294621947 \h </w:instrText>
        </w:r>
        <w:r>
          <w:rPr>
            <w:noProof/>
            <w:webHidden/>
          </w:rPr>
        </w:r>
        <w:r>
          <w:rPr>
            <w:noProof/>
            <w:webHidden/>
          </w:rPr>
          <w:fldChar w:fldCharType="separate"/>
        </w:r>
        <w:r>
          <w:rPr>
            <w:noProof/>
            <w:webHidden/>
          </w:rPr>
          <w:t>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8" w:history="1">
        <w:r w:rsidRPr="00086583">
          <w:rPr>
            <w:rStyle w:val="Hyperlink"/>
            <w:noProof/>
          </w:rPr>
          <w:t>Figure 3</w:t>
        </w:r>
        <w:r w:rsidRPr="00086583">
          <w:rPr>
            <w:rStyle w:val="Hyperlink"/>
            <w:noProof/>
          </w:rPr>
          <w:noBreakHyphen/>
          <w:t>1. VERDI Setup Wizard</w:t>
        </w:r>
        <w:r>
          <w:rPr>
            <w:noProof/>
            <w:webHidden/>
          </w:rPr>
          <w:tab/>
        </w:r>
        <w:r>
          <w:rPr>
            <w:noProof/>
            <w:webHidden/>
          </w:rPr>
          <w:fldChar w:fldCharType="begin"/>
        </w:r>
        <w:r>
          <w:rPr>
            <w:noProof/>
            <w:webHidden/>
          </w:rPr>
          <w:instrText xml:space="preserve"> PAGEREF _Toc294621948 \h </w:instrText>
        </w:r>
        <w:r>
          <w:rPr>
            <w:noProof/>
            <w:webHidden/>
          </w:rPr>
        </w:r>
        <w:r>
          <w:rPr>
            <w:noProof/>
            <w:webHidden/>
          </w:rPr>
          <w:fldChar w:fldCharType="separate"/>
        </w:r>
        <w:r>
          <w:rPr>
            <w:noProof/>
            <w:webHidden/>
          </w:rPr>
          <w:t>12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49" w:history="1">
        <w:r w:rsidRPr="00086583">
          <w:rPr>
            <w:rStyle w:val="Hyperlink"/>
            <w:noProof/>
          </w:rPr>
          <w:t>Figure 3</w:t>
        </w:r>
        <w:r w:rsidRPr="00086583">
          <w:rPr>
            <w:rStyle w:val="Hyperlink"/>
            <w:noProof/>
          </w:rPr>
          <w:noBreakHyphen/>
          <w:t>2. License Agreement</w:t>
        </w:r>
        <w:r>
          <w:rPr>
            <w:noProof/>
            <w:webHidden/>
          </w:rPr>
          <w:tab/>
        </w:r>
        <w:r>
          <w:rPr>
            <w:noProof/>
            <w:webHidden/>
          </w:rPr>
          <w:fldChar w:fldCharType="begin"/>
        </w:r>
        <w:r>
          <w:rPr>
            <w:noProof/>
            <w:webHidden/>
          </w:rPr>
          <w:instrText xml:space="preserve"> PAGEREF _Toc294621949 \h </w:instrText>
        </w:r>
        <w:r>
          <w:rPr>
            <w:noProof/>
            <w:webHidden/>
          </w:rPr>
        </w:r>
        <w:r>
          <w:rPr>
            <w:noProof/>
            <w:webHidden/>
          </w:rPr>
          <w:fldChar w:fldCharType="separate"/>
        </w:r>
        <w:r>
          <w:rPr>
            <w:noProof/>
            <w:webHidden/>
          </w:rPr>
          <w:t>13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0" w:history="1">
        <w:r w:rsidRPr="00086583">
          <w:rPr>
            <w:rStyle w:val="Hyperlink"/>
            <w:noProof/>
          </w:rPr>
          <w:t>Figure 3</w:t>
        </w:r>
        <w:r w:rsidRPr="00086583">
          <w:rPr>
            <w:rStyle w:val="Hyperlink"/>
            <w:noProof/>
          </w:rPr>
          <w:noBreakHyphen/>
          <w:t>3. Selecting an Installation Directory</w:t>
        </w:r>
        <w:r>
          <w:rPr>
            <w:noProof/>
            <w:webHidden/>
          </w:rPr>
          <w:tab/>
        </w:r>
        <w:r>
          <w:rPr>
            <w:noProof/>
            <w:webHidden/>
          </w:rPr>
          <w:fldChar w:fldCharType="begin"/>
        </w:r>
        <w:r>
          <w:rPr>
            <w:noProof/>
            <w:webHidden/>
          </w:rPr>
          <w:instrText xml:space="preserve"> PAGEREF _Toc294621950 \h </w:instrText>
        </w:r>
        <w:r>
          <w:rPr>
            <w:noProof/>
            <w:webHidden/>
          </w:rPr>
        </w:r>
        <w:r>
          <w:rPr>
            <w:noProof/>
            <w:webHidden/>
          </w:rPr>
          <w:fldChar w:fldCharType="separate"/>
        </w:r>
        <w:r>
          <w:rPr>
            <w:noProof/>
            <w:webHidden/>
          </w:rPr>
          <w:t>14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1" w:history="1">
        <w:r w:rsidRPr="00086583">
          <w:rPr>
            <w:rStyle w:val="Hyperlink"/>
            <w:noProof/>
          </w:rPr>
          <w:t>Figure 3</w:t>
        </w:r>
        <w:r w:rsidRPr="00086583">
          <w:rPr>
            <w:rStyle w:val="Hyperlink"/>
            <w:noProof/>
          </w:rPr>
          <w:noBreakHyphen/>
          <w:t>4. Setting the Start Menu Folder</w:t>
        </w:r>
        <w:r>
          <w:rPr>
            <w:noProof/>
            <w:webHidden/>
          </w:rPr>
          <w:tab/>
        </w:r>
        <w:r>
          <w:rPr>
            <w:noProof/>
            <w:webHidden/>
          </w:rPr>
          <w:fldChar w:fldCharType="begin"/>
        </w:r>
        <w:r>
          <w:rPr>
            <w:noProof/>
            <w:webHidden/>
          </w:rPr>
          <w:instrText xml:space="preserve"> PAGEREF _Toc294621951 \h </w:instrText>
        </w:r>
        <w:r>
          <w:rPr>
            <w:noProof/>
            <w:webHidden/>
          </w:rPr>
        </w:r>
        <w:r>
          <w:rPr>
            <w:noProof/>
            <w:webHidden/>
          </w:rPr>
          <w:fldChar w:fldCharType="separate"/>
        </w:r>
        <w:r>
          <w:rPr>
            <w:noProof/>
            <w:webHidden/>
          </w:rPr>
          <w:t>15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2" w:history="1">
        <w:r w:rsidRPr="00086583">
          <w:rPr>
            <w:rStyle w:val="Hyperlink"/>
            <w:noProof/>
          </w:rPr>
          <w:t>Figure 3</w:t>
        </w:r>
        <w:r w:rsidRPr="00086583">
          <w:rPr>
            <w:rStyle w:val="Hyperlink"/>
            <w:noProof/>
          </w:rPr>
          <w:noBreakHyphen/>
          <w:t>5. File Extraction</w:t>
        </w:r>
        <w:r>
          <w:rPr>
            <w:noProof/>
            <w:webHidden/>
          </w:rPr>
          <w:tab/>
        </w:r>
        <w:r>
          <w:rPr>
            <w:noProof/>
            <w:webHidden/>
          </w:rPr>
          <w:fldChar w:fldCharType="begin"/>
        </w:r>
        <w:r>
          <w:rPr>
            <w:noProof/>
            <w:webHidden/>
          </w:rPr>
          <w:instrText xml:space="preserve"> PAGEREF _Toc294621952 \h </w:instrText>
        </w:r>
        <w:r>
          <w:rPr>
            <w:noProof/>
            <w:webHidden/>
          </w:rPr>
        </w:r>
        <w:r>
          <w:rPr>
            <w:noProof/>
            <w:webHidden/>
          </w:rPr>
          <w:fldChar w:fldCharType="separate"/>
        </w:r>
        <w:r>
          <w:rPr>
            <w:noProof/>
            <w:webHidden/>
          </w:rPr>
          <w:t>16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3" w:history="1">
        <w:r w:rsidRPr="00086583">
          <w:rPr>
            <w:rStyle w:val="Hyperlink"/>
            <w:noProof/>
          </w:rPr>
          <w:t>Figure 3</w:t>
        </w:r>
        <w:r w:rsidRPr="00086583">
          <w:rPr>
            <w:rStyle w:val="Hyperlink"/>
            <w:noProof/>
          </w:rPr>
          <w:noBreakHyphen/>
          <w:t>6. Installation Complete</w:t>
        </w:r>
        <w:r>
          <w:rPr>
            <w:noProof/>
            <w:webHidden/>
          </w:rPr>
          <w:tab/>
        </w:r>
        <w:r>
          <w:rPr>
            <w:noProof/>
            <w:webHidden/>
          </w:rPr>
          <w:fldChar w:fldCharType="begin"/>
        </w:r>
        <w:r>
          <w:rPr>
            <w:noProof/>
            <w:webHidden/>
          </w:rPr>
          <w:instrText xml:space="preserve"> PAGEREF _Toc294621953 \h </w:instrText>
        </w:r>
        <w:r>
          <w:rPr>
            <w:noProof/>
            <w:webHidden/>
          </w:rPr>
        </w:r>
        <w:r>
          <w:rPr>
            <w:noProof/>
            <w:webHidden/>
          </w:rPr>
          <w:fldChar w:fldCharType="separate"/>
        </w:r>
        <w:r>
          <w:rPr>
            <w:noProof/>
            <w:webHidden/>
          </w:rPr>
          <w:t>17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4" w:history="1">
        <w:r w:rsidRPr="00086583">
          <w:rPr>
            <w:rStyle w:val="Hyperlink"/>
            <w:noProof/>
          </w:rPr>
          <w:t>Figure 4</w:t>
        </w:r>
        <w:r w:rsidRPr="00086583">
          <w:rPr>
            <w:rStyle w:val="Hyperlink"/>
            <w:noProof/>
          </w:rPr>
          <w:noBreakHyphen/>
          <w:t>1. Starting VERDI in Windows</w:t>
        </w:r>
        <w:r>
          <w:rPr>
            <w:noProof/>
            <w:webHidden/>
          </w:rPr>
          <w:tab/>
        </w:r>
        <w:r>
          <w:rPr>
            <w:noProof/>
            <w:webHidden/>
          </w:rPr>
          <w:fldChar w:fldCharType="begin"/>
        </w:r>
        <w:r>
          <w:rPr>
            <w:noProof/>
            <w:webHidden/>
          </w:rPr>
          <w:instrText xml:space="preserve"> PAGEREF _Toc294621954 \h </w:instrText>
        </w:r>
        <w:r>
          <w:rPr>
            <w:noProof/>
            <w:webHidden/>
          </w:rPr>
        </w:r>
        <w:r>
          <w:rPr>
            <w:noProof/>
            <w:webHidden/>
          </w:rPr>
          <w:fldChar w:fldCharType="separate"/>
        </w:r>
        <w:r>
          <w:rPr>
            <w:noProof/>
            <w:webHidden/>
          </w:rPr>
          <w:t>19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5" w:history="1">
        <w:r w:rsidRPr="00086583">
          <w:rPr>
            <w:rStyle w:val="Hyperlink"/>
            <w:noProof/>
          </w:rPr>
          <w:t>Figure 4</w:t>
        </w:r>
        <w:r w:rsidRPr="00086583">
          <w:rPr>
            <w:rStyle w:val="Hyperlink"/>
            <w:noProof/>
          </w:rPr>
          <w:noBreakHyphen/>
          <w:t>2. VERDI Main Window</w:t>
        </w:r>
        <w:r>
          <w:rPr>
            <w:noProof/>
            <w:webHidden/>
          </w:rPr>
          <w:tab/>
        </w:r>
        <w:r>
          <w:rPr>
            <w:noProof/>
            <w:webHidden/>
          </w:rPr>
          <w:fldChar w:fldCharType="begin"/>
        </w:r>
        <w:r>
          <w:rPr>
            <w:noProof/>
            <w:webHidden/>
          </w:rPr>
          <w:instrText xml:space="preserve"> PAGEREF _Toc294621955 \h </w:instrText>
        </w:r>
        <w:r>
          <w:rPr>
            <w:noProof/>
            <w:webHidden/>
          </w:rPr>
        </w:r>
        <w:r>
          <w:rPr>
            <w:noProof/>
            <w:webHidden/>
          </w:rPr>
          <w:fldChar w:fldCharType="separate"/>
        </w:r>
        <w:r>
          <w:rPr>
            <w:noProof/>
            <w:webHidden/>
          </w:rPr>
          <w:t>21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6" w:history="1">
        <w:r w:rsidRPr="00086583">
          <w:rPr>
            <w:rStyle w:val="Hyperlink"/>
            <w:noProof/>
          </w:rPr>
          <w:t>Figure 5</w:t>
        </w:r>
        <w:r w:rsidRPr="00086583">
          <w:rPr>
            <w:rStyle w:val="Hyperlink"/>
            <w:noProof/>
          </w:rPr>
          <w:noBreakHyphen/>
          <w:t>1. VERDI Main Menu Options</w:t>
        </w:r>
        <w:r>
          <w:rPr>
            <w:noProof/>
            <w:webHidden/>
          </w:rPr>
          <w:tab/>
        </w:r>
        <w:r>
          <w:rPr>
            <w:noProof/>
            <w:webHidden/>
          </w:rPr>
          <w:fldChar w:fldCharType="begin"/>
        </w:r>
        <w:r>
          <w:rPr>
            <w:noProof/>
            <w:webHidden/>
          </w:rPr>
          <w:instrText xml:space="preserve"> PAGEREF _Toc294621956 \h </w:instrText>
        </w:r>
        <w:r>
          <w:rPr>
            <w:noProof/>
            <w:webHidden/>
          </w:rPr>
        </w:r>
        <w:r>
          <w:rPr>
            <w:noProof/>
            <w:webHidden/>
          </w:rPr>
          <w:fldChar w:fldCharType="separate"/>
        </w:r>
        <w:r>
          <w:rPr>
            <w:noProof/>
            <w:webHidden/>
          </w:rPr>
          <w:t>22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7" w:history="1">
        <w:r w:rsidRPr="00086583">
          <w:rPr>
            <w:rStyle w:val="Hyperlink"/>
            <w:noProof/>
          </w:rPr>
          <w:t>Figure 5</w:t>
        </w:r>
        <w:r w:rsidRPr="00086583">
          <w:rPr>
            <w:rStyle w:val="Hyperlink"/>
            <w:noProof/>
          </w:rPr>
          <w:noBreakHyphen/>
          <w:t>2. Animate Plots Dialog and Fast Tile Plots</w:t>
        </w:r>
        <w:r>
          <w:rPr>
            <w:noProof/>
            <w:webHidden/>
          </w:rPr>
          <w:tab/>
        </w:r>
        <w:r>
          <w:rPr>
            <w:noProof/>
            <w:webHidden/>
          </w:rPr>
          <w:fldChar w:fldCharType="begin"/>
        </w:r>
        <w:r>
          <w:rPr>
            <w:noProof/>
            <w:webHidden/>
          </w:rPr>
          <w:instrText xml:space="preserve"> PAGEREF _Toc294621957 \h </w:instrText>
        </w:r>
        <w:r>
          <w:rPr>
            <w:noProof/>
            <w:webHidden/>
          </w:rPr>
        </w:r>
        <w:r>
          <w:rPr>
            <w:noProof/>
            <w:webHidden/>
          </w:rPr>
          <w:fldChar w:fldCharType="separate"/>
        </w:r>
        <w:r>
          <w:rPr>
            <w:noProof/>
            <w:webHidden/>
          </w:rPr>
          <w:t>24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8" w:history="1">
        <w:r w:rsidRPr="00086583">
          <w:rPr>
            <w:rStyle w:val="Hyperlink"/>
            <w:noProof/>
          </w:rPr>
          <w:t>Figure 6-1. Observational File ASCII Format</w:t>
        </w:r>
        <w:r>
          <w:rPr>
            <w:noProof/>
            <w:webHidden/>
          </w:rPr>
          <w:tab/>
        </w:r>
        <w:r>
          <w:rPr>
            <w:noProof/>
            <w:webHidden/>
          </w:rPr>
          <w:fldChar w:fldCharType="begin"/>
        </w:r>
        <w:r>
          <w:rPr>
            <w:noProof/>
            <w:webHidden/>
          </w:rPr>
          <w:instrText xml:space="preserve"> PAGEREF _Toc294621958 \h </w:instrText>
        </w:r>
        <w:r>
          <w:rPr>
            <w:noProof/>
            <w:webHidden/>
          </w:rPr>
        </w:r>
        <w:r>
          <w:rPr>
            <w:noProof/>
            <w:webHidden/>
          </w:rPr>
          <w:fldChar w:fldCharType="separate"/>
        </w:r>
        <w:r>
          <w:rPr>
            <w:noProof/>
            <w:webHidden/>
          </w:rPr>
          <w:t>26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59" w:history="1">
        <w:r w:rsidRPr="00086583">
          <w:rPr>
            <w:rStyle w:val="Hyperlink"/>
            <w:noProof/>
          </w:rPr>
          <w:t>Figure 6</w:t>
        </w:r>
        <w:r w:rsidRPr="00086583">
          <w:rPr>
            <w:rStyle w:val="Hyperlink"/>
            <w:noProof/>
          </w:rPr>
          <w:noBreakHyphen/>
          <w:t>2. Open Dataset File Browser</w:t>
        </w:r>
        <w:r>
          <w:rPr>
            <w:noProof/>
            <w:webHidden/>
          </w:rPr>
          <w:tab/>
        </w:r>
        <w:r>
          <w:rPr>
            <w:noProof/>
            <w:webHidden/>
          </w:rPr>
          <w:fldChar w:fldCharType="begin"/>
        </w:r>
        <w:r>
          <w:rPr>
            <w:noProof/>
            <w:webHidden/>
          </w:rPr>
          <w:instrText xml:space="preserve"> PAGEREF _Toc294621959 \h </w:instrText>
        </w:r>
        <w:r>
          <w:rPr>
            <w:noProof/>
            <w:webHidden/>
          </w:rPr>
        </w:r>
        <w:r>
          <w:rPr>
            <w:noProof/>
            <w:webHidden/>
          </w:rPr>
          <w:fldChar w:fldCharType="separate"/>
        </w:r>
        <w:r>
          <w:rPr>
            <w:noProof/>
            <w:webHidden/>
          </w:rPr>
          <w:t>27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0" w:history="1">
        <w:r w:rsidRPr="00086583">
          <w:rPr>
            <w:rStyle w:val="Hyperlink"/>
            <w:noProof/>
          </w:rPr>
          <w:t>Figure 6</w:t>
        </w:r>
        <w:r w:rsidRPr="00086583">
          <w:rPr>
            <w:rStyle w:val="Hyperlink"/>
            <w:noProof/>
          </w:rPr>
          <w:noBreakHyphen/>
          <w:t>3. Datasets Pane Displaying Information about a Dataset</w:t>
        </w:r>
        <w:r>
          <w:rPr>
            <w:noProof/>
            <w:webHidden/>
          </w:rPr>
          <w:tab/>
        </w:r>
        <w:r>
          <w:rPr>
            <w:noProof/>
            <w:webHidden/>
          </w:rPr>
          <w:fldChar w:fldCharType="begin"/>
        </w:r>
        <w:r>
          <w:rPr>
            <w:noProof/>
            <w:webHidden/>
          </w:rPr>
          <w:instrText xml:space="preserve"> PAGEREF _Toc294621960 \h </w:instrText>
        </w:r>
        <w:r>
          <w:rPr>
            <w:noProof/>
            <w:webHidden/>
          </w:rPr>
        </w:r>
        <w:r>
          <w:rPr>
            <w:noProof/>
            <w:webHidden/>
          </w:rPr>
          <w:fldChar w:fldCharType="separate"/>
        </w:r>
        <w:r>
          <w:rPr>
            <w:noProof/>
            <w:webHidden/>
          </w:rPr>
          <w:t>28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1" w:history="1">
        <w:r w:rsidRPr="00086583">
          <w:rPr>
            <w:rStyle w:val="Hyperlink"/>
            <w:noProof/>
          </w:rPr>
          <w:t>Figure 6</w:t>
        </w:r>
        <w:r w:rsidRPr="00086583">
          <w:rPr>
            <w:rStyle w:val="Hyperlink"/>
            <w:noProof/>
          </w:rPr>
          <w:noBreakHyphen/>
          <w:t>4. Available Hosts in the Remote File Access Browser</w:t>
        </w:r>
        <w:r>
          <w:rPr>
            <w:noProof/>
            <w:webHidden/>
          </w:rPr>
          <w:tab/>
        </w:r>
        <w:r>
          <w:rPr>
            <w:noProof/>
            <w:webHidden/>
          </w:rPr>
          <w:fldChar w:fldCharType="begin"/>
        </w:r>
        <w:r>
          <w:rPr>
            <w:noProof/>
            <w:webHidden/>
          </w:rPr>
          <w:instrText xml:space="preserve"> PAGEREF _Toc294621961 \h </w:instrText>
        </w:r>
        <w:r>
          <w:rPr>
            <w:noProof/>
            <w:webHidden/>
          </w:rPr>
        </w:r>
        <w:r>
          <w:rPr>
            <w:noProof/>
            <w:webHidden/>
          </w:rPr>
          <w:fldChar w:fldCharType="separate"/>
        </w:r>
        <w:r>
          <w:rPr>
            <w:noProof/>
            <w:webHidden/>
          </w:rPr>
          <w:t>29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2" w:history="1">
        <w:r w:rsidRPr="00086583">
          <w:rPr>
            <w:rStyle w:val="Hyperlink"/>
            <w:noProof/>
          </w:rPr>
          <w:t>Figure 6</w:t>
        </w:r>
        <w:r w:rsidRPr="00086583">
          <w:rPr>
            <w:rStyle w:val="Hyperlink"/>
            <w:noProof/>
          </w:rPr>
          <w:noBreakHyphen/>
          <w:t>5. Select one or more variables from Remote Dataset</w:t>
        </w:r>
        <w:r>
          <w:rPr>
            <w:noProof/>
            <w:webHidden/>
          </w:rPr>
          <w:tab/>
        </w:r>
        <w:r>
          <w:rPr>
            <w:noProof/>
            <w:webHidden/>
          </w:rPr>
          <w:fldChar w:fldCharType="begin"/>
        </w:r>
        <w:r>
          <w:rPr>
            <w:noProof/>
            <w:webHidden/>
          </w:rPr>
          <w:instrText xml:space="preserve"> PAGEREF _Toc294621962 \h </w:instrText>
        </w:r>
        <w:r>
          <w:rPr>
            <w:noProof/>
            <w:webHidden/>
          </w:rPr>
        </w:r>
        <w:r>
          <w:rPr>
            <w:noProof/>
            <w:webHidden/>
          </w:rPr>
          <w:fldChar w:fldCharType="separate"/>
        </w:r>
        <w:r>
          <w:rPr>
            <w:noProof/>
            <w:webHidden/>
          </w:rPr>
          <w:t>30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3" w:history="1">
        <w:r w:rsidRPr="00086583">
          <w:rPr>
            <w:rStyle w:val="Hyperlink"/>
            <w:noProof/>
          </w:rPr>
          <w:t>Figure 6</w:t>
        </w:r>
        <w:r w:rsidRPr="00086583">
          <w:rPr>
            <w:rStyle w:val="Hyperlink"/>
            <w:noProof/>
          </w:rPr>
          <w:noBreakHyphen/>
          <w:t>6. Remote Dataset Labeled with Number at End of the Filename</w:t>
        </w:r>
        <w:r>
          <w:rPr>
            <w:noProof/>
            <w:webHidden/>
          </w:rPr>
          <w:tab/>
        </w:r>
        <w:r>
          <w:rPr>
            <w:noProof/>
            <w:webHidden/>
          </w:rPr>
          <w:fldChar w:fldCharType="begin"/>
        </w:r>
        <w:r>
          <w:rPr>
            <w:noProof/>
            <w:webHidden/>
          </w:rPr>
          <w:instrText xml:space="preserve"> PAGEREF _Toc294621963 \h </w:instrText>
        </w:r>
        <w:r>
          <w:rPr>
            <w:noProof/>
            <w:webHidden/>
          </w:rPr>
        </w:r>
        <w:r>
          <w:rPr>
            <w:noProof/>
            <w:webHidden/>
          </w:rPr>
          <w:fldChar w:fldCharType="separate"/>
        </w:r>
        <w:r>
          <w:rPr>
            <w:noProof/>
            <w:webHidden/>
          </w:rPr>
          <w:t>32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4" w:history="1">
        <w:r w:rsidRPr="00086583">
          <w:rPr>
            <w:rStyle w:val="Hyperlink"/>
            <w:noProof/>
          </w:rPr>
          <w:t>Figure 6</w:t>
        </w:r>
        <w:r w:rsidRPr="00086583">
          <w:rPr>
            <w:rStyle w:val="Hyperlink"/>
            <w:noProof/>
          </w:rPr>
          <w:noBreakHyphen/>
          <w:t>7. Edit configure.properties file to add a remote host</w:t>
        </w:r>
        <w:r>
          <w:rPr>
            <w:noProof/>
            <w:webHidden/>
          </w:rPr>
          <w:tab/>
        </w:r>
        <w:r>
          <w:rPr>
            <w:noProof/>
            <w:webHidden/>
          </w:rPr>
          <w:fldChar w:fldCharType="begin"/>
        </w:r>
        <w:r>
          <w:rPr>
            <w:noProof/>
            <w:webHidden/>
          </w:rPr>
          <w:instrText xml:space="preserve"> PAGEREF _Toc294621964 \h </w:instrText>
        </w:r>
        <w:r>
          <w:rPr>
            <w:noProof/>
            <w:webHidden/>
          </w:rPr>
        </w:r>
        <w:r>
          <w:rPr>
            <w:noProof/>
            <w:webHidden/>
          </w:rPr>
          <w:fldChar w:fldCharType="separate"/>
        </w:r>
        <w:r>
          <w:rPr>
            <w:noProof/>
            <w:webHidden/>
          </w:rPr>
          <w:t>33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5" w:history="1">
        <w:r w:rsidRPr="00086583">
          <w:rPr>
            <w:rStyle w:val="Hyperlink"/>
            <w:noProof/>
          </w:rPr>
          <w:t>Figure 6</w:t>
        </w:r>
        <w:r w:rsidRPr="00086583">
          <w:rPr>
            <w:rStyle w:val="Hyperlink"/>
            <w:noProof/>
          </w:rPr>
          <w:noBreakHyphen/>
          <w:t>8. Right Click on Variable in Dataset Pane</w:t>
        </w:r>
        <w:r>
          <w:rPr>
            <w:noProof/>
            <w:webHidden/>
          </w:rPr>
          <w:tab/>
        </w:r>
        <w:r>
          <w:rPr>
            <w:noProof/>
            <w:webHidden/>
          </w:rPr>
          <w:fldChar w:fldCharType="begin"/>
        </w:r>
        <w:r>
          <w:rPr>
            <w:noProof/>
            <w:webHidden/>
          </w:rPr>
          <w:instrText xml:space="preserve"> PAGEREF _Toc294621965 \h </w:instrText>
        </w:r>
        <w:r>
          <w:rPr>
            <w:noProof/>
            <w:webHidden/>
          </w:rPr>
        </w:r>
        <w:r>
          <w:rPr>
            <w:noProof/>
            <w:webHidden/>
          </w:rPr>
          <w:fldChar w:fldCharType="separate"/>
        </w:r>
        <w:r>
          <w:rPr>
            <w:noProof/>
            <w:webHidden/>
          </w:rPr>
          <w:t>34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6" w:history="1">
        <w:r w:rsidRPr="00086583">
          <w:rPr>
            <w:rStyle w:val="Hyperlink"/>
            <w:noProof/>
          </w:rPr>
          <w:t>Figure 6</w:t>
        </w:r>
        <w:r w:rsidRPr="00086583">
          <w:rPr>
            <w:rStyle w:val="Hyperlink"/>
            <w:noProof/>
          </w:rPr>
          <w:noBreakHyphen/>
          <w:t>9. Dataset Metadata Information</w:t>
        </w:r>
        <w:r>
          <w:rPr>
            <w:noProof/>
            <w:webHidden/>
          </w:rPr>
          <w:tab/>
        </w:r>
        <w:r>
          <w:rPr>
            <w:noProof/>
            <w:webHidden/>
          </w:rPr>
          <w:fldChar w:fldCharType="begin"/>
        </w:r>
        <w:r>
          <w:rPr>
            <w:noProof/>
            <w:webHidden/>
          </w:rPr>
          <w:instrText xml:space="preserve"> PAGEREF _Toc294621966 \h </w:instrText>
        </w:r>
        <w:r>
          <w:rPr>
            <w:noProof/>
            <w:webHidden/>
          </w:rPr>
        </w:r>
        <w:r>
          <w:rPr>
            <w:noProof/>
            <w:webHidden/>
          </w:rPr>
          <w:fldChar w:fldCharType="separate"/>
        </w:r>
        <w:r>
          <w:rPr>
            <w:noProof/>
            <w:webHidden/>
          </w:rPr>
          <w:t>35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7" w:history="1">
        <w:r w:rsidRPr="00086583">
          <w:rPr>
            <w:rStyle w:val="Hyperlink"/>
            <w:noProof/>
          </w:rPr>
          <w:t>Figure 7</w:t>
        </w:r>
        <w:r w:rsidRPr="00086583">
          <w:rPr>
            <w:rStyle w:val="Hyperlink"/>
            <w:noProof/>
          </w:rPr>
          <w:noBreakHyphen/>
          <w:t>1. Adding Multiple Variables to Formula Editor</w:t>
        </w:r>
        <w:r>
          <w:rPr>
            <w:noProof/>
            <w:webHidden/>
          </w:rPr>
          <w:tab/>
        </w:r>
        <w:r>
          <w:rPr>
            <w:noProof/>
            <w:webHidden/>
          </w:rPr>
          <w:fldChar w:fldCharType="begin"/>
        </w:r>
        <w:r>
          <w:rPr>
            <w:noProof/>
            <w:webHidden/>
          </w:rPr>
          <w:instrText xml:space="preserve"> PAGEREF _Toc294621967 \h </w:instrText>
        </w:r>
        <w:r>
          <w:rPr>
            <w:noProof/>
            <w:webHidden/>
          </w:rPr>
        </w:r>
        <w:r>
          <w:rPr>
            <w:noProof/>
            <w:webHidden/>
          </w:rPr>
          <w:fldChar w:fldCharType="separate"/>
        </w:r>
        <w:r>
          <w:rPr>
            <w:noProof/>
            <w:webHidden/>
          </w:rPr>
          <w:t>37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8" w:history="1">
        <w:r w:rsidRPr="00086583">
          <w:rPr>
            <w:rStyle w:val="Hyperlink"/>
            <w:noProof/>
          </w:rPr>
          <w:t>Figure 8</w:t>
        </w:r>
        <w:r w:rsidRPr="00086583">
          <w:rPr>
            <w:rStyle w:val="Hyperlink"/>
            <w:noProof/>
          </w:rPr>
          <w:noBreakHyphen/>
          <w:t>1. Areas Pane</w:t>
        </w:r>
        <w:r>
          <w:rPr>
            <w:noProof/>
            <w:webHidden/>
          </w:rPr>
          <w:tab/>
        </w:r>
        <w:r>
          <w:rPr>
            <w:noProof/>
            <w:webHidden/>
          </w:rPr>
          <w:fldChar w:fldCharType="begin"/>
        </w:r>
        <w:r>
          <w:rPr>
            <w:noProof/>
            <w:webHidden/>
          </w:rPr>
          <w:instrText xml:space="preserve"> PAGEREF _Toc294621968 \h </w:instrText>
        </w:r>
        <w:r>
          <w:rPr>
            <w:noProof/>
            <w:webHidden/>
          </w:rPr>
        </w:r>
        <w:r>
          <w:rPr>
            <w:noProof/>
            <w:webHidden/>
          </w:rPr>
          <w:fldChar w:fldCharType="separate"/>
        </w:r>
        <w:r>
          <w:rPr>
            <w:noProof/>
            <w:webHidden/>
          </w:rPr>
          <w:t>40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69" w:history="1">
        <w:r w:rsidRPr="00086583">
          <w:rPr>
            <w:rStyle w:val="Hyperlink"/>
            <w:noProof/>
          </w:rPr>
          <w:t>Figure 8</w:t>
        </w:r>
        <w:r w:rsidRPr="00086583">
          <w:rPr>
            <w:rStyle w:val="Hyperlink"/>
            <w:noProof/>
          </w:rPr>
          <w:noBreakHyphen/>
          <w:t>2. Open Area File Browser</w:t>
        </w:r>
        <w:r>
          <w:rPr>
            <w:noProof/>
            <w:webHidden/>
          </w:rPr>
          <w:tab/>
        </w:r>
        <w:r>
          <w:rPr>
            <w:noProof/>
            <w:webHidden/>
          </w:rPr>
          <w:fldChar w:fldCharType="begin"/>
        </w:r>
        <w:r>
          <w:rPr>
            <w:noProof/>
            <w:webHidden/>
          </w:rPr>
          <w:instrText xml:space="preserve"> PAGEREF _Toc294621969 \h </w:instrText>
        </w:r>
        <w:r>
          <w:rPr>
            <w:noProof/>
            <w:webHidden/>
          </w:rPr>
        </w:r>
        <w:r>
          <w:rPr>
            <w:noProof/>
            <w:webHidden/>
          </w:rPr>
          <w:fldChar w:fldCharType="separate"/>
        </w:r>
        <w:r>
          <w:rPr>
            <w:noProof/>
            <w:webHidden/>
          </w:rPr>
          <w:t>41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0" w:history="1">
        <w:r w:rsidRPr="00086583">
          <w:rPr>
            <w:rStyle w:val="Hyperlink"/>
            <w:noProof/>
          </w:rPr>
          <w:t>Figure 8</w:t>
        </w:r>
        <w:r w:rsidRPr="00086583">
          <w:rPr>
            <w:rStyle w:val="Hyperlink"/>
            <w:noProof/>
          </w:rPr>
          <w:noBreakHyphen/>
          <w:t>3. Open Area File: Select Name Field</w:t>
        </w:r>
        <w:r>
          <w:rPr>
            <w:noProof/>
            <w:webHidden/>
          </w:rPr>
          <w:tab/>
        </w:r>
        <w:r>
          <w:rPr>
            <w:noProof/>
            <w:webHidden/>
          </w:rPr>
          <w:fldChar w:fldCharType="begin"/>
        </w:r>
        <w:r>
          <w:rPr>
            <w:noProof/>
            <w:webHidden/>
          </w:rPr>
          <w:instrText xml:space="preserve"> PAGEREF _Toc294621970 \h </w:instrText>
        </w:r>
        <w:r>
          <w:rPr>
            <w:noProof/>
            <w:webHidden/>
          </w:rPr>
        </w:r>
        <w:r>
          <w:rPr>
            <w:noProof/>
            <w:webHidden/>
          </w:rPr>
          <w:fldChar w:fldCharType="separate"/>
        </w:r>
        <w:r>
          <w:rPr>
            <w:noProof/>
            <w:webHidden/>
          </w:rPr>
          <w:t>41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1" w:history="1">
        <w:r w:rsidRPr="00086583">
          <w:rPr>
            <w:rStyle w:val="Hyperlink"/>
            <w:noProof/>
          </w:rPr>
          <w:t>Figure 8</w:t>
        </w:r>
        <w:r w:rsidRPr="00086583">
          <w:rPr>
            <w:rStyle w:val="Hyperlink"/>
            <w:noProof/>
          </w:rPr>
          <w:noBreakHyphen/>
          <w:t>4. Coordinate System</w:t>
        </w:r>
        <w:r>
          <w:rPr>
            <w:noProof/>
            <w:webHidden/>
          </w:rPr>
          <w:tab/>
        </w:r>
        <w:r>
          <w:rPr>
            <w:noProof/>
            <w:webHidden/>
          </w:rPr>
          <w:fldChar w:fldCharType="begin"/>
        </w:r>
        <w:r>
          <w:rPr>
            <w:noProof/>
            <w:webHidden/>
          </w:rPr>
          <w:instrText xml:space="preserve"> PAGEREF _Toc294621971 \h </w:instrText>
        </w:r>
        <w:r>
          <w:rPr>
            <w:noProof/>
            <w:webHidden/>
          </w:rPr>
        </w:r>
        <w:r>
          <w:rPr>
            <w:noProof/>
            <w:webHidden/>
          </w:rPr>
          <w:fldChar w:fldCharType="separate"/>
        </w:r>
        <w:r>
          <w:rPr>
            <w:noProof/>
            <w:webHidden/>
          </w:rPr>
          <w:t>42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2" w:history="1">
        <w:r w:rsidRPr="00086583">
          <w:rPr>
            <w:rStyle w:val="Hyperlink"/>
            <w:noProof/>
          </w:rPr>
          <w:t>Figure 8</w:t>
        </w:r>
        <w:r w:rsidRPr="00086583">
          <w:rPr>
            <w:rStyle w:val="Hyperlink"/>
            <w:noProof/>
          </w:rPr>
          <w:noBreakHyphen/>
          <w:t>5. Projection Information</w:t>
        </w:r>
        <w:r>
          <w:rPr>
            <w:noProof/>
            <w:webHidden/>
          </w:rPr>
          <w:tab/>
        </w:r>
        <w:r>
          <w:rPr>
            <w:noProof/>
            <w:webHidden/>
          </w:rPr>
          <w:fldChar w:fldCharType="begin"/>
        </w:r>
        <w:r>
          <w:rPr>
            <w:noProof/>
            <w:webHidden/>
          </w:rPr>
          <w:instrText xml:space="preserve"> PAGEREF _Toc294621972 \h </w:instrText>
        </w:r>
        <w:r>
          <w:rPr>
            <w:noProof/>
            <w:webHidden/>
          </w:rPr>
        </w:r>
        <w:r>
          <w:rPr>
            <w:noProof/>
            <w:webHidden/>
          </w:rPr>
          <w:fldChar w:fldCharType="separate"/>
        </w:r>
        <w:r>
          <w:rPr>
            <w:noProof/>
            <w:webHidden/>
          </w:rPr>
          <w:t>42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3" w:history="1">
        <w:r w:rsidRPr="00086583">
          <w:rPr>
            <w:rStyle w:val="Hyperlink"/>
            <w:noProof/>
          </w:rPr>
          <w:t>Figure 8</w:t>
        </w:r>
        <w:r w:rsidRPr="00086583">
          <w:rPr>
            <w:rStyle w:val="Hyperlink"/>
            <w:noProof/>
          </w:rPr>
          <w:noBreakHyphen/>
          <w:t>6. Additional Data Fields appear depending on projection selected.</w:t>
        </w:r>
        <w:r>
          <w:rPr>
            <w:noProof/>
            <w:webHidden/>
          </w:rPr>
          <w:tab/>
        </w:r>
        <w:r>
          <w:rPr>
            <w:noProof/>
            <w:webHidden/>
          </w:rPr>
          <w:fldChar w:fldCharType="begin"/>
        </w:r>
        <w:r>
          <w:rPr>
            <w:noProof/>
            <w:webHidden/>
          </w:rPr>
          <w:instrText xml:space="preserve"> PAGEREF _Toc294621973 \h </w:instrText>
        </w:r>
        <w:r>
          <w:rPr>
            <w:noProof/>
            <w:webHidden/>
          </w:rPr>
        </w:r>
        <w:r>
          <w:rPr>
            <w:noProof/>
            <w:webHidden/>
          </w:rPr>
          <w:fldChar w:fldCharType="separate"/>
        </w:r>
        <w:r>
          <w:rPr>
            <w:noProof/>
            <w:webHidden/>
          </w:rPr>
          <w:t>42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4" w:history="1">
        <w:r w:rsidRPr="00086583">
          <w:rPr>
            <w:rStyle w:val="Hyperlink"/>
            <w:noProof/>
          </w:rPr>
          <w:t>Figure 8</w:t>
        </w:r>
        <w:r w:rsidRPr="00086583">
          <w:rPr>
            <w:rStyle w:val="Hyperlink"/>
            <w:noProof/>
          </w:rPr>
          <w:noBreakHyphen/>
          <w:t>7. Area Name Fields available for Shapefile</w:t>
        </w:r>
        <w:r>
          <w:rPr>
            <w:noProof/>
            <w:webHidden/>
          </w:rPr>
          <w:tab/>
        </w:r>
        <w:r>
          <w:rPr>
            <w:noProof/>
            <w:webHidden/>
          </w:rPr>
          <w:fldChar w:fldCharType="begin"/>
        </w:r>
        <w:r>
          <w:rPr>
            <w:noProof/>
            <w:webHidden/>
          </w:rPr>
          <w:instrText xml:space="preserve"> PAGEREF _Toc294621974 \h </w:instrText>
        </w:r>
        <w:r>
          <w:rPr>
            <w:noProof/>
            <w:webHidden/>
          </w:rPr>
        </w:r>
        <w:r>
          <w:rPr>
            <w:noProof/>
            <w:webHidden/>
          </w:rPr>
          <w:fldChar w:fldCharType="separate"/>
        </w:r>
        <w:r>
          <w:rPr>
            <w:noProof/>
            <w:webHidden/>
          </w:rPr>
          <w:t>44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5" w:history="1">
        <w:r w:rsidRPr="00086583">
          <w:rPr>
            <w:rStyle w:val="Hyperlink"/>
            <w:noProof/>
          </w:rPr>
          <w:t>Figure 9</w:t>
        </w:r>
        <w:r w:rsidRPr="00086583">
          <w:rPr>
            <w:rStyle w:val="Hyperlink"/>
            <w:noProof/>
          </w:rPr>
          <w:noBreakHyphen/>
          <w:t>1. Specify Time Step Range</w:t>
        </w:r>
        <w:r>
          <w:rPr>
            <w:noProof/>
            <w:webHidden/>
          </w:rPr>
          <w:tab/>
        </w:r>
        <w:r>
          <w:rPr>
            <w:noProof/>
            <w:webHidden/>
          </w:rPr>
          <w:fldChar w:fldCharType="begin"/>
        </w:r>
        <w:r>
          <w:rPr>
            <w:noProof/>
            <w:webHidden/>
          </w:rPr>
          <w:instrText xml:space="preserve"> PAGEREF _Toc294621975 \h </w:instrText>
        </w:r>
        <w:r>
          <w:rPr>
            <w:noProof/>
            <w:webHidden/>
          </w:rPr>
        </w:r>
        <w:r>
          <w:rPr>
            <w:noProof/>
            <w:webHidden/>
          </w:rPr>
          <w:fldChar w:fldCharType="separate"/>
        </w:r>
        <w:r>
          <w:rPr>
            <w:noProof/>
            <w:webHidden/>
          </w:rPr>
          <w:t>45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6" w:history="1">
        <w:r w:rsidRPr="00086583">
          <w:rPr>
            <w:rStyle w:val="Hyperlink"/>
            <w:noProof/>
          </w:rPr>
          <w:t>Figure 9</w:t>
        </w:r>
        <w:r w:rsidRPr="00086583">
          <w:rPr>
            <w:rStyle w:val="Hyperlink"/>
            <w:noProof/>
          </w:rPr>
          <w:noBreakHyphen/>
          <w:t>2. Edit Layer Range in Formula Pane</w:t>
        </w:r>
        <w:r>
          <w:rPr>
            <w:noProof/>
            <w:webHidden/>
          </w:rPr>
          <w:tab/>
        </w:r>
        <w:r>
          <w:rPr>
            <w:noProof/>
            <w:webHidden/>
          </w:rPr>
          <w:fldChar w:fldCharType="begin"/>
        </w:r>
        <w:r>
          <w:rPr>
            <w:noProof/>
            <w:webHidden/>
          </w:rPr>
          <w:instrText xml:space="preserve"> PAGEREF _Toc294621976 \h </w:instrText>
        </w:r>
        <w:r>
          <w:rPr>
            <w:noProof/>
            <w:webHidden/>
          </w:rPr>
        </w:r>
        <w:r>
          <w:rPr>
            <w:noProof/>
            <w:webHidden/>
          </w:rPr>
          <w:fldChar w:fldCharType="separate"/>
        </w:r>
        <w:r>
          <w:rPr>
            <w:noProof/>
            <w:webHidden/>
          </w:rPr>
          <w:t>46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7" w:history="1">
        <w:r w:rsidRPr="00086583">
          <w:rPr>
            <w:rStyle w:val="Hyperlink"/>
            <w:noProof/>
          </w:rPr>
          <w:t>Figure 9</w:t>
        </w:r>
        <w:r w:rsidRPr="00086583">
          <w:rPr>
            <w:rStyle w:val="Hyperlink"/>
            <w:noProof/>
          </w:rPr>
          <w:noBreakHyphen/>
          <w:t>3. Using the Slider to View the Domain Panel</w:t>
        </w:r>
        <w:r>
          <w:rPr>
            <w:noProof/>
            <w:webHidden/>
          </w:rPr>
          <w:tab/>
        </w:r>
        <w:r>
          <w:rPr>
            <w:noProof/>
            <w:webHidden/>
          </w:rPr>
          <w:fldChar w:fldCharType="begin"/>
        </w:r>
        <w:r>
          <w:rPr>
            <w:noProof/>
            <w:webHidden/>
          </w:rPr>
          <w:instrText xml:space="preserve"> PAGEREF _Toc294621977 \h </w:instrText>
        </w:r>
        <w:r>
          <w:rPr>
            <w:noProof/>
            <w:webHidden/>
          </w:rPr>
        </w:r>
        <w:r>
          <w:rPr>
            <w:noProof/>
            <w:webHidden/>
          </w:rPr>
          <w:fldChar w:fldCharType="separate"/>
        </w:r>
        <w:r>
          <w:rPr>
            <w:noProof/>
            <w:webHidden/>
          </w:rPr>
          <w:t>47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8" w:history="1">
        <w:r w:rsidRPr="00086583">
          <w:rPr>
            <w:rStyle w:val="Hyperlink"/>
            <w:noProof/>
          </w:rPr>
          <w:t>Figure 9</w:t>
        </w:r>
        <w:r w:rsidRPr="00086583">
          <w:rPr>
            <w:rStyle w:val="Hyperlink"/>
            <w:noProof/>
          </w:rPr>
          <w:noBreakHyphen/>
          <w:t>4. Edit Domain Dialog Box</w:t>
        </w:r>
        <w:r>
          <w:rPr>
            <w:noProof/>
            <w:webHidden/>
          </w:rPr>
          <w:tab/>
        </w:r>
        <w:r>
          <w:rPr>
            <w:noProof/>
            <w:webHidden/>
          </w:rPr>
          <w:fldChar w:fldCharType="begin"/>
        </w:r>
        <w:r>
          <w:rPr>
            <w:noProof/>
            <w:webHidden/>
          </w:rPr>
          <w:instrText xml:space="preserve"> PAGEREF _Toc294621978 \h </w:instrText>
        </w:r>
        <w:r>
          <w:rPr>
            <w:noProof/>
            <w:webHidden/>
          </w:rPr>
        </w:r>
        <w:r>
          <w:rPr>
            <w:noProof/>
            <w:webHidden/>
          </w:rPr>
          <w:fldChar w:fldCharType="separate"/>
        </w:r>
        <w:r>
          <w:rPr>
            <w:noProof/>
            <w:webHidden/>
          </w:rPr>
          <w:t>47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79" w:history="1">
        <w:r w:rsidRPr="00086583">
          <w:rPr>
            <w:rStyle w:val="Hyperlink"/>
            <w:noProof/>
          </w:rPr>
          <w:t>Figure 9</w:t>
        </w:r>
        <w:r w:rsidRPr="00086583">
          <w:rPr>
            <w:rStyle w:val="Hyperlink"/>
            <w:noProof/>
          </w:rPr>
          <w:noBreakHyphen/>
          <w:t>5. Error obtained when incompatible subset domains  are created using the Dataset pane</w:t>
        </w:r>
        <w:r>
          <w:rPr>
            <w:noProof/>
            <w:webHidden/>
          </w:rPr>
          <w:tab/>
        </w:r>
        <w:r>
          <w:rPr>
            <w:noProof/>
            <w:webHidden/>
          </w:rPr>
          <w:fldChar w:fldCharType="begin"/>
        </w:r>
        <w:r>
          <w:rPr>
            <w:noProof/>
            <w:webHidden/>
          </w:rPr>
          <w:instrText xml:space="preserve"> PAGEREF _Toc294621979 \h </w:instrText>
        </w:r>
        <w:r>
          <w:rPr>
            <w:noProof/>
            <w:webHidden/>
          </w:rPr>
        </w:r>
        <w:r>
          <w:rPr>
            <w:noProof/>
            <w:webHidden/>
          </w:rPr>
          <w:fldChar w:fldCharType="separate"/>
        </w:r>
        <w:r>
          <w:rPr>
            <w:noProof/>
            <w:webHidden/>
          </w:rPr>
          <w:t>49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0" w:history="1">
        <w:r w:rsidRPr="00086583">
          <w:rPr>
            <w:rStyle w:val="Hyperlink"/>
            <w:noProof/>
          </w:rPr>
          <w:t>Figure 10</w:t>
        </w:r>
        <w:r w:rsidRPr="00086583">
          <w:rPr>
            <w:rStyle w:val="Hyperlink"/>
            <w:noProof/>
          </w:rPr>
          <w:noBreakHyphen/>
          <w:t>1. Fast Tile Plot</w:t>
        </w:r>
        <w:r>
          <w:rPr>
            <w:noProof/>
            <w:webHidden/>
          </w:rPr>
          <w:tab/>
        </w:r>
        <w:r>
          <w:rPr>
            <w:noProof/>
            <w:webHidden/>
          </w:rPr>
          <w:fldChar w:fldCharType="begin"/>
        </w:r>
        <w:r>
          <w:rPr>
            <w:noProof/>
            <w:webHidden/>
          </w:rPr>
          <w:instrText xml:space="preserve"> PAGEREF _Toc294621980 \h </w:instrText>
        </w:r>
        <w:r>
          <w:rPr>
            <w:noProof/>
            <w:webHidden/>
          </w:rPr>
        </w:r>
        <w:r>
          <w:rPr>
            <w:noProof/>
            <w:webHidden/>
          </w:rPr>
          <w:fldChar w:fldCharType="separate"/>
        </w:r>
        <w:r>
          <w:rPr>
            <w:noProof/>
            <w:webHidden/>
          </w:rPr>
          <w:t>50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1" w:history="1">
        <w:r w:rsidRPr="00086583">
          <w:rPr>
            <w:rStyle w:val="Hyperlink"/>
            <w:noProof/>
          </w:rPr>
          <w:t>Figure 10-2. Areal Plot: Area Average</w:t>
        </w:r>
        <w:r>
          <w:rPr>
            <w:noProof/>
            <w:webHidden/>
          </w:rPr>
          <w:tab/>
        </w:r>
        <w:r>
          <w:rPr>
            <w:noProof/>
            <w:webHidden/>
          </w:rPr>
          <w:fldChar w:fldCharType="begin"/>
        </w:r>
        <w:r>
          <w:rPr>
            <w:noProof/>
            <w:webHidden/>
          </w:rPr>
          <w:instrText xml:space="preserve"> PAGEREF _Toc294621981 \h </w:instrText>
        </w:r>
        <w:r>
          <w:rPr>
            <w:noProof/>
            <w:webHidden/>
          </w:rPr>
        </w:r>
        <w:r>
          <w:rPr>
            <w:noProof/>
            <w:webHidden/>
          </w:rPr>
          <w:fldChar w:fldCharType="separate"/>
        </w:r>
        <w:r>
          <w:rPr>
            <w:noProof/>
            <w:webHidden/>
          </w:rPr>
          <w:t>53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2" w:history="1">
        <w:r w:rsidRPr="00086583">
          <w:rPr>
            <w:rStyle w:val="Hyperlink"/>
            <w:noProof/>
          </w:rPr>
          <w:t>Figure 10</w:t>
        </w:r>
        <w:r w:rsidRPr="00086583">
          <w:rPr>
            <w:rStyle w:val="Hyperlink"/>
            <w:noProof/>
          </w:rPr>
          <w:noBreakHyphen/>
          <w:t>3. Areal Plot: Area Totals</w:t>
        </w:r>
        <w:r>
          <w:rPr>
            <w:noProof/>
            <w:webHidden/>
          </w:rPr>
          <w:tab/>
        </w:r>
        <w:r>
          <w:rPr>
            <w:noProof/>
            <w:webHidden/>
          </w:rPr>
          <w:fldChar w:fldCharType="begin"/>
        </w:r>
        <w:r>
          <w:rPr>
            <w:noProof/>
            <w:webHidden/>
          </w:rPr>
          <w:instrText xml:space="preserve"> PAGEREF _Toc294621982 \h </w:instrText>
        </w:r>
        <w:r>
          <w:rPr>
            <w:noProof/>
            <w:webHidden/>
          </w:rPr>
        </w:r>
        <w:r>
          <w:rPr>
            <w:noProof/>
            <w:webHidden/>
          </w:rPr>
          <w:fldChar w:fldCharType="separate"/>
        </w:r>
        <w:r>
          <w:rPr>
            <w:noProof/>
            <w:webHidden/>
          </w:rPr>
          <w:t>54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3" w:history="1">
        <w:r w:rsidRPr="00086583">
          <w:rPr>
            <w:rStyle w:val="Hyperlink"/>
            <w:noProof/>
          </w:rPr>
          <w:t>Figure 10</w:t>
        </w:r>
        <w:r w:rsidRPr="00086583">
          <w:rPr>
            <w:rStyle w:val="Hyperlink"/>
            <w:noProof/>
          </w:rPr>
          <w:noBreakHyphen/>
          <w:t>4. Areal Interpolation Plot:  Show Grid (Gridded Data)</w:t>
        </w:r>
        <w:r>
          <w:rPr>
            <w:noProof/>
            <w:webHidden/>
          </w:rPr>
          <w:tab/>
        </w:r>
        <w:r>
          <w:rPr>
            <w:noProof/>
            <w:webHidden/>
          </w:rPr>
          <w:fldChar w:fldCharType="begin"/>
        </w:r>
        <w:r>
          <w:rPr>
            <w:noProof/>
            <w:webHidden/>
          </w:rPr>
          <w:instrText xml:space="preserve"> PAGEREF _Toc294621983 \h </w:instrText>
        </w:r>
        <w:r>
          <w:rPr>
            <w:noProof/>
            <w:webHidden/>
          </w:rPr>
        </w:r>
        <w:r>
          <w:rPr>
            <w:noProof/>
            <w:webHidden/>
          </w:rPr>
          <w:fldChar w:fldCharType="separate"/>
        </w:r>
        <w:r>
          <w:rPr>
            <w:noProof/>
            <w:webHidden/>
          </w:rPr>
          <w:t>55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4" w:history="1">
        <w:r w:rsidRPr="00086583">
          <w:rPr>
            <w:rStyle w:val="Hyperlink"/>
            <w:noProof/>
          </w:rPr>
          <w:t>Figure 10</w:t>
        </w:r>
        <w:r w:rsidRPr="00086583">
          <w:rPr>
            <w:rStyle w:val="Hyperlink"/>
            <w:noProof/>
          </w:rPr>
          <w:noBreakHyphen/>
          <w:t>5. Areal Interpolation Plot: Show Selected Areas</w:t>
        </w:r>
        <w:r>
          <w:rPr>
            <w:noProof/>
            <w:webHidden/>
          </w:rPr>
          <w:tab/>
        </w:r>
        <w:r>
          <w:rPr>
            <w:noProof/>
            <w:webHidden/>
          </w:rPr>
          <w:fldChar w:fldCharType="begin"/>
        </w:r>
        <w:r>
          <w:rPr>
            <w:noProof/>
            <w:webHidden/>
          </w:rPr>
          <w:instrText xml:space="preserve"> PAGEREF _Toc294621984 \h </w:instrText>
        </w:r>
        <w:r>
          <w:rPr>
            <w:noProof/>
            <w:webHidden/>
          </w:rPr>
        </w:r>
        <w:r>
          <w:rPr>
            <w:noProof/>
            <w:webHidden/>
          </w:rPr>
          <w:fldChar w:fldCharType="separate"/>
        </w:r>
        <w:r>
          <w:rPr>
            <w:noProof/>
            <w:webHidden/>
          </w:rPr>
          <w:t>56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5" w:history="1">
        <w:r w:rsidRPr="00086583">
          <w:rPr>
            <w:rStyle w:val="Hyperlink"/>
            <w:noProof/>
          </w:rPr>
          <w:t>Figure 10</w:t>
        </w:r>
        <w:r w:rsidRPr="00086583">
          <w:rPr>
            <w:rStyle w:val="Hyperlink"/>
            <w:noProof/>
          </w:rPr>
          <w:noBreakHyphen/>
          <w:t>6. Areal Values for Polygon Segments</w:t>
        </w:r>
        <w:r>
          <w:rPr>
            <w:noProof/>
            <w:webHidden/>
          </w:rPr>
          <w:tab/>
        </w:r>
        <w:r>
          <w:rPr>
            <w:noProof/>
            <w:webHidden/>
          </w:rPr>
          <w:fldChar w:fldCharType="begin"/>
        </w:r>
        <w:r>
          <w:rPr>
            <w:noProof/>
            <w:webHidden/>
          </w:rPr>
          <w:instrText xml:space="preserve"> PAGEREF _Toc294621985 \h </w:instrText>
        </w:r>
        <w:r>
          <w:rPr>
            <w:noProof/>
            <w:webHidden/>
          </w:rPr>
        </w:r>
        <w:r>
          <w:rPr>
            <w:noProof/>
            <w:webHidden/>
          </w:rPr>
          <w:fldChar w:fldCharType="separate"/>
        </w:r>
        <w:r>
          <w:rPr>
            <w:noProof/>
            <w:webHidden/>
          </w:rPr>
          <w:t>57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6" w:history="1">
        <w:r w:rsidRPr="00086583">
          <w:rPr>
            <w:rStyle w:val="Hyperlink"/>
            <w:noProof/>
          </w:rPr>
          <w:t>Figure 10</w:t>
        </w:r>
        <w:r w:rsidRPr="00086583">
          <w:rPr>
            <w:rStyle w:val="Hyperlink"/>
            <w:noProof/>
          </w:rPr>
          <w:noBreakHyphen/>
          <w:t>7. Right Click on Area Plot</w:t>
        </w:r>
        <w:r>
          <w:rPr>
            <w:noProof/>
            <w:webHidden/>
          </w:rPr>
          <w:tab/>
        </w:r>
        <w:r>
          <w:rPr>
            <w:noProof/>
            <w:webHidden/>
          </w:rPr>
          <w:fldChar w:fldCharType="begin"/>
        </w:r>
        <w:r>
          <w:rPr>
            <w:noProof/>
            <w:webHidden/>
          </w:rPr>
          <w:instrText xml:space="preserve"> PAGEREF _Toc294621986 \h </w:instrText>
        </w:r>
        <w:r>
          <w:rPr>
            <w:noProof/>
            <w:webHidden/>
          </w:rPr>
        </w:r>
        <w:r>
          <w:rPr>
            <w:noProof/>
            <w:webHidden/>
          </w:rPr>
          <w:fldChar w:fldCharType="separate"/>
        </w:r>
        <w:r>
          <w:rPr>
            <w:noProof/>
            <w:webHidden/>
          </w:rPr>
          <w:t>58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7" w:history="1">
        <w:r w:rsidRPr="00086583">
          <w:rPr>
            <w:rStyle w:val="Hyperlink"/>
            <w:noProof/>
          </w:rPr>
          <w:t>Figure 10</w:t>
        </w:r>
        <w:r w:rsidRPr="00086583">
          <w:rPr>
            <w:rStyle w:val="Hyperlink"/>
            <w:noProof/>
          </w:rPr>
          <w:noBreakHyphen/>
          <w:t>8. Area Information Spreadsheet</w:t>
        </w:r>
        <w:r>
          <w:rPr>
            <w:noProof/>
            <w:webHidden/>
          </w:rPr>
          <w:tab/>
        </w:r>
        <w:r>
          <w:rPr>
            <w:noProof/>
            <w:webHidden/>
          </w:rPr>
          <w:fldChar w:fldCharType="begin"/>
        </w:r>
        <w:r>
          <w:rPr>
            <w:noProof/>
            <w:webHidden/>
          </w:rPr>
          <w:instrText xml:space="preserve"> PAGEREF _Toc294621987 \h </w:instrText>
        </w:r>
        <w:r>
          <w:rPr>
            <w:noProof/>
            <w:webHidden/>
          </w:rPr>
        </w:r>
        <w:r>
          <w:rPr>
            <w:noProof/>
            <w:webHidden/>
          </w:rPr>
          <w:fldChar w:fldCharType="separate"/>
        </w:r>
        <w:r>
          <w:rPr>
            <w:noProof/>
            <w:webHidden/>
          </w:rPr>
          <w:t>58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8" w:history="1">
        <w:r w:rsidRPr="00086583">
          <w:rPr>
            <w:rStyle w:val="Hyperlink"/>
            <w:noProof/>
          </w:rPr>
          <w:t>Figure 10</w:t>
        </w:r>
        <w:r w:rsidRPr="00086583">
          <w:rPr>
            <w:rStyle w:val="Hyperlink"/>
            <w:noProof/>
          </w:rPr>
          <w:noBreakHyphen/>
          <w:t>9. Export Spreadsheet</w:t>
        </w:r>
        <w:r>
          <w:rPr>
            <w:noProof/>
            <w:webHidden/>
          </w:rPr>
          <w:tab/>
        </w:r>
        <w:r>
          <w:rPr>
            <w:noProof/>
            <w:webHidden/>
          </w:rPr>
          <w:fldChar w:fldCharType="begin"/>
        </w:r>
        <w:r>
          <w:rPr>
            <w:noProof/>
            <w:webHidden/>
          </w:rPr>
          <w:instrText xml:space="preserve"> PAGEREF _Toc294621988 \h </w:instrText>
        </w:r>
        <w:r>
          <w:rPr>
            <w:noProof/>
            <w:webHidden/>
          </w:rPr>
        </w:r>
        <w:r>
          <w:rPr>
            <w:noProof/>
            <w:webHidden/>
          </w:rPr>
          <w:fldChar w:fldCharType="separate"/>
        </w:r>
        <w:r>
          <w:rPr>
            <w:noProof/>
            <w:webHidden/>
          </w:rPr>
          <w:t>58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89" w:history="1">
        <w:r w:rsidRPr="00086583">
          <w:rPr>
            <w:rStyle w:val="Hyperlink"/>
            <w:noProof/>
          </w:rPr>
          <w:t>Figure 10</w:t>
        </w:r>
        <w:r w:rsidRPr="00086583">
          <w:rPr>
            <w:rStyle w:val="Hyperlink"/>
            <w:noProof/>
          </w:rPr>
          <w:noBreakHyphen/>
          <w:t>10. Name and save spreadsheet</w:t>
        </w:r>
        <w:r>
          <w:rPr>
            <w:noProof/>
            <w:webHidden/>
          </w:rPr>
          <w:tab/>
        </w:r>
        <w:r>
          <w:rPr>
            <w:noProof/>
            <w:webHidden/>
          </w:rPr>
          <w:fldChar w:fldCharType="begin"/>
        </w:r>
        <w:r>
          <w:rPr>
            <w:noProof/>
            <w:webHidden/>
          </w:rPr>
          <w:instrText xml:space="preserve"> PAGEREF _Toc294621989 \h </w:instrText>
        </w:r>
        <w:r>
          <w:rPr>
            <w:noProof/>
            <w:webHidden/>
          </w:rPr>
        </w:r>
        <w:r>
          <w:rPr>
            <w:noProof/>
            <w:webHidden/>
          </w:rPr>
          <w:fldChar w:fldCharType="separate"/>
        </w:r>
        <w:r>
          <w:rPr>
            <w:noProof/>
            <w:webHidden/>
          </w:rPr>
          <w:t>58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0" w:history="1">
        <w:r w:rsidRPr="00086583">
          <w:rPr>
            <w:rStyle w:val="Hyperlink"/>
            <w:noProof/>
          </w:rPr>
          <w:t>Figure 10</w:t>
        </w:r>
        <w:r w:rsidRPr="00086583">
          <w:rPr>
            <w:rStyle w:val="Hyperlink"/>
            <w:noProof/>
          </w:rPr>
          <w:noBreakHyphen/>
          <w:t>11. Export Shapefile</w:t>
        </w:r>
        <w:r>
          <w:rPr>
            <w:noProof/>
            <w:webHidden/>
          </w:rPr>
          <w:tab/>
        </w:r>
        <w:r>
          <w:rPr>
            <w:noProof/>
            <w:webHidden/>
          </w:rPr>
          <w:fldChar w:fldCharType="begin"/>
        </w:r>
        <w:r>
          <w:rPr>
            <w:noProof/>
            <w:webHidden/>
          </w:rPr>
          <w:instrText xml:space="preserve"> PAGEREF _Toc294621990 \h </w:instrText>
        </w:r>
        <w:r>
          <w:rPr>
            <w:noProof/>
            <w:webHidden/>
          </w:rPr>
        </w:r>
        <w:r>
          <w:rPr>
            <w:noProof/>
            <w:webHidden/>
          </w:rPr>
          <w:fldChar w:fldCharType="separate"/>
        </w:r>
        <w:r>
          <w:rPr>
            <w:noProof/>
            <w:webHidden/>
          </w:rPr>
          <w:t>59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1" w:history="1">
        <w:r w:rsidRPr="00086583">
          <w:rPr>
            <w:rStyle w:val="Hyperlink"/>
            <w:noProof/>
          </w:rPr>
          <w:t>Figure 10</w:t>
        </w:r>
        <w:r w:rsidRPr="00086583">
          <w:rPr>
            <w:rStyle w:val="Hyperlink"/>
            <w:noProof/>
          </w:rPr>
          <w:noBreakHyphen/>
          <w:t>12. Name and save shapefile</w:t>
        </w:r>
        <w:r>
          <w:rPr>
            <w:noProof/>
            <w:webHidden/>
          </w:rPr>
          <w:tab/>
        </w:r>
        <w:r>
          <w:rPr>
            <w:noProof/>
            <w:webHidden/>
          </w:rPr>
          <w:fldChar w:fldCharType="begin"/>
        </w:r>
        <w:r>
          <w:rPr>
            <w:noProof/>
            <w:webHidden/>
          </w:rPr>
          <w:instrText xml:space="preserve"> PAGEREF _Toc294621991 \h </w:instrText>
        </w:r>
        <w:r>
          <w:rPr>
            <w:noProof/>
            <w:webHidden/>
          </w:rPr>
        </w:r>
        <w:r>
          <w:rPr>
            <w:noProof/>
            <w:webHidden/>
          </w:rPr>
          <w:fldChar w:fldCharType="separate"/>
        </w:r>
        <w:r>
          <w:rPr>
            <w:noProof/>
            <w:webHidden/>
          </w:rPr>
          <w:t>59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2" w:history="1">
        <w:r w:rsidRPr="00086583">
          <w:rPr>
            <w:rStyle w:val="Hyperlink"/>
            <w:noProof/>
          </w:rPr>
          <w:t>Figure 10</w:t>
        </w:r>
        <w:r w:rsidRPr="00086583">
          <w:rPr>
            <w:rStyle w:val="Hyperlink"/>
            <w:noProof/>
          </w:rPr>
          <w:noBreakHyphen/>
          <w:t>13. Vertical Cross Section Plot</w:t>
        </w:r>
        <w:r>
          <w:rPr>
            <w:noProof/>
            <w:webHidden/>
          </w:rPr>
          <w:tab/>
        </w:r>
        <w:r>
          <w:rPr>
            <w:noProof/>
            <w:webHidden/>
          </w:rPr>
          <w:fldChar w:fldCharType="begin"/>
        </w:r>
        <w:r>
          <w:rPr>
            <w:noProof/>
            <w:webHidden/>
          </w:rPr>
          <w:instrText xml:space="preserve"> PAGEREF _Toc294621992 \h </w:instrText>
        </w:r>
        <w:r>
          <w:rPr>
            <w:noProof/>
            <w:webHidden/>
          </w:rPr>
        </w:r>
        <w:r>
          <w:rPr>
            <w:noProof/>
            <w:webHidden/>
          </w:rPr>
          <w:fldChar w:fldCharType="separate"/>
        </w:r>
        <w:r>
          <w:rPr>
            <w:noProof/>
            <w:webHidden/>
          </w:rPr>
          <w:t>60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3" w:history="1">
        <w:r w:rsidRPr="00086583">
          <w:rPr>
            <w:rStyle w:val="Hyperlink"/>
            <w:noProof/>
          </w:rPr>
          <w:t>Figure 10</w:t>
        </w:r>
        <w:r w:rsidRPr="00086583">
          <w:rPr>
            <w:rStyle w:val="Hyperlink"/>
            <w:noProof/>
          </w:rPr>
          <w:noBreakHyphen/>
          <w:t>14. Vertical Cross Section Dialog Box</w:t>
        </w:r>
        <w:r>
          <w:rPr>
            <w:noProof/>
            <w:webHidden/>
          </w:rPr>
          <w:tab/>
        </w:r>
        <w:r>
          <w:rPr>
            <w:noProof/>
            <w:webHidden/>
          </w:rPr>
          <w:fldChar w:fldCharType="begin"/>
        </w:r>
        <w:r>
          <w:rPr>
            <w:noProof/>
            <w:webHidden/>
          </w:rPr>
          <w:instrText xml:space="preserve"> PAGEREF _Toc294621993 \h </w:instrText>
        </w:r>
        <w:r>
          <w:rPr>
            <w:noProof/>
            <w:webHidden/>
          </w:rPr>
        </w:r>
        <w:r>
          <w:rPr>
            <w:noProof/>
            <w:webHidden/>
          </w:rPr>
          <w:fldChar w:fldCharType="separate"/>
        </w:r>
        <w:r>
          <w:rPr>
            <w:noProof/>
            <w:webHidden/>
          </w:rPr>
          <w:t>60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4" w:history="1">
        <w:r w:rsidRPr="00086583">
          <w:rPr>
            <w:rStyle w:val="Hyperlink"/>
            <w:noProof/>
          </w:rPr>
          <w:t>Figure 10</w:t>
        </w:r>
        <w:r w:rsidRPr="00086583">
          <w:rPr>
            <w:rStyle w:val="Hyperlink"/>
            <w:noProof/>
          </w:rPr>
          <w:noBreakHyphen/>
          <w:t>15. Time Series Plot</w:t>
        </w:r>
        <w:r>
          <w:rPr>
            <w:noProof/>
            <w:webHidden/>
          </w:rPr>
          <w:tab/>
        </w:r>
        <w:r>
          <w:rPr>
            <w:noProof/>
            <w:webHidden/>
          </w:rPr>
          <w:fldChar w:fldCharType="begin"/>
        </w:r>
        <w:r>
          <w:rPr>
            <w:noProof/>
            <w:webHidden/>
          </w:rPr>
          <w:instrText xml:space="preserve"> PAGEREF _Toc294621994 \h </w:instrText>
        </w:r>
        <w:r>
          <w:rPr>
            <w:noProof/>
            <w:webHidden/>
          </w:rPr>
        </w:r>
        <w:r>
          <w:rPr>
            <w:noProof/>
            <w:webHidden/>
          </w:rPr>
          <w:fldChar w:fldCharType="separate"/>
        </w:r>
        <w:r>
          <w:rPr>
            <w:noProof/>
            <w:webHidden/>
          </w:rPr>
          <w:t>61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5" w:history="1">
        <w:r w:rsidRPr="00086583">
          <w:rPr>
            <w:rStyle w:val="Hyperlink"/>
            <w:noProof/>
          </w:rPr>
          <w:t>Figure 10</w:t>
        </w:r>
        <w:r w:rsidRPr="00086583">
          <w:rPr>
            <w:rStyle w:val="Hyperlink"/>
            <w:noProof/>
          </w:rPr>
          <w:noBreakHyphen/>
          <w:t>16. Time Series Bar Plot</w:t>
        </w:r>
        <w:r>
          <w:rPr>
            <w:noProof/>
            <w:webHidden/>
          </w:rPr>
          <w:tab/>
        </w:r>
        <w:r>
          <w:rPr>
            <w:noProof/>
            <w:webHidden/>
          </w:rPr>
          <w:fldChar w:fldCharType="begin"/>
        </w:r>
        <w:r>
          <w:rPr>
            <w:noProof/>
            <w:webHidden/>
          </w:rPr>
          <w:instrText xml:space="preserve"> PAGEREF _Toc294621995 \h </w:instrText>
        </w:r>
        <w:r>
          <w:rPr>
            <w:noProof/>
            <w:webHidden/>
          </w:rPr>
        </w:r>
        <w:r>
          <w:rPr>
            <w:noProof/>
            <w:webHidden/>
          </w:rPr>
          <w:fldChar w:fldCharType="separate"/>
        </w:r>
        <w:r>
          <w:rPr>
            <w:noProof/>
            <w:webHidden/>
          </w:rPr>
          <w:t>62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6" w:history="1">
        <w:r w:rsidRPr="00086583">
          <w:rPr>
            <w:rStyle w:val="Hyperlink"/>
            <w:noProof/>
          </w:rPr>
          <w:t>Figure 10</w:t>
        </w:r>
        <w:r w:rsidRPr="00086583">
          <w:rPr>
            <w:rStyle w:val="Hyperlink"/>
            <w:noProof/>
          </w:rPr>
          <w:noBreakHyphen/>
          <w:t>17. Scatter Plot</w:t>
        </w:r>
        <w:r>
          <w:rPr>
            <w:noProof/>
            <w:webHidden/>
          </w:rPr>
          <w:tab/>
        </w:r>
        <w:r>
          <w:rPr>
            <w:noProof/>
            <w:webHidden/>
          </w:rPr>
          <w:fldChar w:fldCharType="begin"/>
        </w:r>
        <w:r>
          <w:rPr>
            <w:noProof/>
            <w:webHidden/>
          </w:rPr>
          <w:instrText xml:space="preserve"> PAGEREF _Toc294621996 \h </w:instrText>
        </w:r>
        <w:r>
          <w:rPr>
            <w:noProof/>
            <w:webHidden/>
          </w:rPr>
        </w:r>
        <w:r>
          <w:rPr>
            <w:noProof/>
            <w:webHidden/>
          </w:rPr>
          <w:fldChar w:fldCharType="separate"/>
        </w:r>
        <w:r>
          <w:rPr>
            <w:noProof/>
            <w:webHidden/>
          </w:rPr>
          <w:t>63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7" w:history="1">
        <w:r w:rsidRPr="00086583">
          <w:rPr>
            <w:rStyle w:val="Hyperlink"/>
            <w:noProof/>
          </w:rPr>
          <w:t>Figure 10</w:t>
        </w:r>
        <w:r w:rsidRPr="00086583">
          <w:rPr>
            <w:rStyle w:val="Hyperlink"/>
            <w:noProof/>
          </w:rPr>
          <w:noBreakHyphen/>
          <w:t>18. Scatter Plot Dialog Box</w:t>
        </w:r>
        <w:r>
          <w:rPr>
            <w:noProof/>
            <w:webHidden/>
          </w:rPr>
          <w:tab/>
        </w:r>
        <w:r>
          <w:rPr>
            <w:noProof/>
            <w:webHidden/>
          </w:rPr>
          <w:fldChar w:fldCharType="begin"/>
        </w:r>
        <w:r>
          <w:rPr>
            <w:noProof/>
            <w:webHidden/>
          </w:rPr>
          <w:instrText xml:space="preserve"> PAGEREF _Toc294621997 \h </w:instrText>
        </w:r>
        <w:r>
          <w:rPr>
            <w:noProof/>
            <w:webHidden/>
          </w:rPr>
        </w:r>
        <w:r>
          <w:rPr>
            <w:noProof/>
            <w:webHidden/>
          </w:rPr>
          <w:fldChar w:fldCharType="separate"/>
        </w:r>
        <w:r>
          <w:rPr>
            <w:noProof/>
            <w:webHidden/>
          </w:rPr>
          <w:t>63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8" w:history="1">
        <w:r w:rsidRPr="00086583">
          <w:rPr>
            <w:rStyle w:val="Hyperlink"/>
            <w:noProof/>
          </w:rPr>
          <w:t>Figure 10</w:t>
        </w:r>
        <w:r w:rsidRPr="00086583">
          <w:rPr>
            <w:rStyle w:val="Hyperlink"/>
            <w:noProof/>
          </w:rPr>
          <w:noBreakHyphen/>
          <w:t>19. Scatter Plot Export Data into a CSV file</w:t>
        </w:r>
        <w:r>
          <w:rPr>
            <w:noProof/>
            <w:webHidden/>
          </w:rPr>
          <w:tab/>
        </w:r>
        <w:r>
          <w:rPr>
            <w:noProof/>
            <w:webHidden/>
          </w:rPr>
          <w:fldChar w:fldCharType="begin"/>
        </w:r>
        <w:r>
          <w:rPr>
            <w:noProof/>
            <w:webHidden/>
          </w:rPr>
          <w:instrText xml:space="preserve"> PAGEREF _Toc294621998 \h </w:instrText>
        </w:r>
        <w:r>
          <w:rPr>
            <w:noProof/>
            <w:webHidden/>
          </w:rPr>
        </w:r>
        <w:r>
          <w:rPr>
            <w:noProof/>
            <w:webHidden/>
          </w:rPr>
          <w:fldChar w:fldCharType="separate"/>
        </w:r>
        <w:r>
          <w:rPr>
            <w:noProof/>
            <w:webHidden/>
          </w:rPr>
          <w:t>64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1999" w:history="1">
        <w:r w:rsidRPr="00086583">
          <w:rPr>
            <w:rStyle w:val="Hyperlink"/>
            <w:noProof/>
          </w:rPr>
          <w:t>Figure 10</w:t>
        </w:r>
        <w:r w:rsidRPr="00086583">
          <w:rPr>
            <w:rStyle w:val="Hyperlink"/>
            <w:noProof/>
          </w:rPr>
          <w:noBreakHyphen/>
          <w:t>20. Vector Plot</w:t>
        </w:r>
        <w:r>
          <w:rPr>
            <w:noProof/>
            <w:webHidden/>
          </w:rPr>
          <w:tab/>
        </w:r>
        <w:r>
          <w:rPr>
            <w:noProof/>
            <w:webHidden/>
          </w:rPr>
          <w:fldChar w:fldCharType="begin"/>
        </w:r>
        <w:r>
          <w:rPr>
            <w:noProof/>
            <w:webHidden/>
          </w:rPr>
          <w:instrText xml:space="preserve"> PAGEREF _Toc294621999 \h </w:instrText>
        </w:r>
        <w:r>
          <w:rPr>
            <w:noProof/>
            <w:webHidden/>
          </w:rPr>
        </w:r>
        <w:r>
          <w:rPr>
            <w:noProof/>
            <w:webHidden/>
          </w:rPr>
          <w:fldChar w:fldCharType="separate"/>
        </w:r>
        <w:r>
          <w:rPr>
            <w:noProof/>
            <w:webHidden/>
          </w:rPr>
          <w:t>65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0" w:history="1">
        <w:r w:rsidRPr="00086583">
          <w:rPr>
            <w:rStyle w:val="Hyperlink"/>
            <w:noProof/>
          </w:rPr>
          <w:t>Figure 10</w:t>
        </w:r>
        <w:r w:rsidRPr="00086583">
          <w:rPr>
            <w:rStyle w:val="Hyperlink"/>
            <w:noProof/>
          </w:rPr>
          <w:noBreakHyphen/>
          <w:t>21. Vector Plot Dialog Box</w:t>
        </w:r>
        <w:r>
          <w:rPr>
            <w:noProof/>
            <w:webHidden/>
          </w:rPr>
          <w:tab/>
        </w:r>
        <w:r>
          <w:rPr>
            <w:noProof/>
            <w:webHidden/>
          </w:rPr>
          <w:fldChar w:fldCharType="begin"/>
        </w:r>
        <w:r>
          <w:rPr>
            <w:noProof/>
            <w:webHidden/>
          </w:rPr>
          <w:instrText xml:space="preserve"> PAGEREF _Toc294622000 \h </w:instrText>
        </w:r>
        <w:r>
          <w:rPr>
            <w:noProof/>
            <w:webHidden/>
          </w:rPr>
        </w:r>
        <w:r>
          <w:rPr>
            <w:noProof/>
            <w:webHidden/>
          </w:rPr>
          <w:fldChar w:fldCharType="separate"/>
        </w:r>
        <w:r>
          <w:rPr>
            <w:noProof/>
            <w:webHidden/>
          </w:rPr>
          <w:t>65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1" w:history="1">
        <w:r w:rsidRPr="00086583">
          <w:rPr>
            <w:rStyle w:val="Hyperlink"/>
            <w:noProof/>
          </w:rPr>
          <w:t>Figure 10</w:t>
        </w:r>
        <w:r w:rsidRPr="00086583">
          <w:rPr>
            <w:rStyle w:val="Hyperlink"/>
            <w:noProof/>
          </w:rPr>
          <w:noBreakHyphen/>
          <w:t>22. Contour Plot</w:t>
        </w:r>
        <w:r>
          <w:rPr>
            <w:noProof/>
            <w:webHidden/>
          </w:rPr>
          <w:tab/>
        </w:r>
        <w:r>
          <w:rPr>
            <w:noProof/>
            <w:webHidden/>
          </w:rPr>
          <w:fldChar w:fldCharType="begin"/>
        </w:r>
        <w:r>
          <w:rPr>
            <w:noProof/>
            <w:webHidden/>
          </w:rPr>
          <w:instrText xml:space="preserve"> PAGEREF _Toc294622001 \h </w:instrText>
        </w:r>
        <w:r>
          <w:rPr>
            <w:noProof/>
            <w:webHidden/>
          </w:rPr>
        </w:r>
        <w:r>
          <w:rPr>
            <w:noProof/>
            <w:webHidden/>
          </w:rPr>
          <w:fldChar w:fldCharType="separate"/>
        </w:r>
        <w:r>
          <w:rPr>
            <w:noProof/>
            <w:webHidden/>
          </w:rPr>
          <w:t>66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2" w:history="1">
        <w:r w:rsidRPr="00086583">
          <w:rPr>
            <w:rStyle w:val="Hyperlink"/>
            <w:noProof/>
            <w:lang w:val="fr-FR"/>
          </w:rPr>
          <w:t>Figure 10</w:t>
        </w:r>
        <w:r w:rsidRPr="00086583">
          <w:rPr>
            <w:rStyle w:val="Hyperlink"/>
            <w:noProof/>
            <w:lang w:val="fr-FR"/>
          </w:rPr>
          <w:noBreakHyphen/>
          <w:t>23. Contour Plot Menu Options</w:t>
        </w:r>
        <w:r>
          <w:rPr>
            <w:noProof/>
            <w:webHidden/>
          </w:rPr>
          <w:tab/>
        </w:r>
        <w:r>
          <w:rPr>
            <w:noProof/>
            <w:webHidden/>
          </w:rPr>
          <w:fldChar w:fldCharType="begin"/>
        </w:r>
        <w:r>
          <w:rPr>
            <w:noProof/>
            <w:webHidden/>
          </w:rPr>
          <w:instrText xml:space="preserve"> PAGEREF _Toc294622002 \h </w:instrText>
        </w:r>
        <w:r>
          <w:rPr>
            <w:noProof/>
            <w:webHidden/>
          </w:rPr>
        </w:r>
        <w:r>
          <w:rPr>
            <w:noProof/>
            <w:webHidden/>
          </w:rPr>
          <w:fldChar w:fldCharType="separate"/>
        </w:r>
        <w:r>
          <w:rPr>
            <w:noProof/>
            <w:webHidden/>
          </w:rPr>
          <w:t>66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3" w:history="1">
        <w:r w:rsidRPr="00086583">
          <w:rPr>
            <w:rStyle w:val="Hyperlink"/>
            <w:noProof/>
          </w:rPr>
          <w:t>Figure 11</w:t>
        </w:r>
        <w:r w:rsidRPr="00086583">
          <w:rPr>
            <w:rStyle w:val="Hyperlink"/>
            <w:noProof/>
          </w:rPr>
          <w:noBreakHyphen/>
          <w:t>1. Fast Tile and Areal Plot Pull-down Menu Options</w:t>
        </w:r>
        <w:r>
          <w:rPr>
            <w:noProof/>
            <w:webHidden/>
          </w:rPr>
          <w:tab/>
        </w:r>
        <w:r>
          <w:rPr>
            <w:noProof/>
            <w:webHidden/>
          </w:rPr>
          <w:fldChar w:fldCharType="begin"/>
        </w:r>
        <w:r>
          <w:rPr>
            <w:noProof/>
            <w:webHidden/>
          </w:rPr>
          <w:instrText xml:space="preserve"> PAGEREF _Toc294622003 \h </w:instrText>
        </w:r>
        <w:r>
          <w:rPr>
            <w:noProof/>
            <w:webHidden/>
          </w:rPr>
        </w:r>
        <w:r>
          <w:rPr>
            <w:noProof/>
            <w:webHidden/>
          </w:rPr>
          <w:fldChar w:fldCharType="separate"/>
        </w:r>
        <w:r>
          <w:rPr>
            <w:noProof/>
            <w:webHidden/>
          </w:rPr>
          <w:t>67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4" w:history="1">
        <w:r w:rsidRPr="00086583">
          <w:rPr>
            <w:rStyle w:val="Hyperlink"/>
            <w:noProof/>
          </w:rPr>
          <w:t>Figure 11</w:t>
        </w:r>
        <w:r w:rsidRPr="00086583">
          <w:rPr>
            <w:rStyle w:val="Hyperlink"/>
            <w:noProof/>
          </w:rPr>
          <w:noBreakHyphen/>
          <w:t>2. Vector Plot Pull-down Menu Options</w:t>
        </w:r>
        <w:r>
          <w:rPr>
            <w:noProof/>
            <w:webHidden/>
          </w:rPr>
          <w:tab/>
        </w:r>
        <w:r>
          <w:rPr>
            <w:noProof/>
            <w:webHidden/>
          </w:rPr>
          <w:fldChar w:fldCharType="begin"/>
        </w:r>
        <w:r>
          <w:rPr>
            <w:noProof/>
            <w:webHidden/>
          </w:rPr>
          <w:instrText xml:space="preserve"> PAGEREF _Toc294622004 \h </w:instrText>
        </w:r>
        <w:r>
          <w:rPr>
            <w:noProof/>
            <w:webHidden/>
          </w:rPr>
        </w:r>
        <w:r>
          <w:rPr>
            <w:noProof/>
            <w:webHidden/>
          </w:rPr>
          <w:fldChar w:fldCharType="separate"/>
        </w:r>
        <w:r>
          <w:rPr>
            <w:noProof/>
            <w:webHidden/>
          </w:rPr>
          <w:t>67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5" w:history="1">
        <w:r w:rsidRPr="00086583">
          <w:rPr>
            <w:rStyle w:val="Hyperlink"/>
            <w:noProof/>
          </w:rPr>
          <w:t>Figure 11</w:t>
        </w:r>
        <w:r w:rsidRPr="00086583">
          <w:rPr>
            <w:rStyle w:val="Hyperlink"/>
            <w:noProof/>
          </w:rPr>
          <w:noBreakHyphen/>
          <w:t>3. Configure Plot, Titles Tab</w:t>
        </w:r>
        <w:r>
          <w:rPr>
            <w:noProof/>
            <w:webHidden/>
          </w:rPr>
          <w:tab/>
        </w:r>
        <w:r>
          <w:rPr>
            <w:noProof/>
            <w:webHidden/>
          </w:rPr>
          <w:fldChar w:fldCharType="begin"/>
        </w:r>
        <w:r>
          <w:rPr>
            <w:noProof/>
            <w:webHidden/>
          </w:rPr>
          <w:instrText xml:space="preserve"> PAGEREF _Toc294622005 \h </w:instrText>
        </w:r>
        <w:r>
          <w:rPr>
            <w:noProof/>
            <w:webHidden/>
          </w:rPr>
        </w:r>
        <w:r>
          <w:rPr>
            <w:noProof/>
            <w:webHidden/>
          </w:rPr>
          <w:fldChar w:fldCharType="separate"/>
        </w:r>
        <w:r>
          <w:rPr>
            <w:noProof/>
            <w:webHidden/>
          </w:rPr>
          <w:t>70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6" w:history="1">
        <w:r w:rsidRPr="00086583">
          <w:rPr>
            <w:rStyle w:val="Hyperlink"/>
            <w:noProof/>
          </w:rPr>
          <w:t>Figure 11</w:t>
        </w:r>
        <w:r w:rsidRPr="00086583">
          <w:rPr>
            <w:rStyle w:val="Hyperlink"/>
            <w:noProof/>
          </w:rPr>
          <w:noBreakHyphen/>
          <w:t>4. Configure Plot, Color Map Tab</w:t>
        </w:r>
        <w:r>
          <w:rPr>
            <w:noProof/>
            <w:webHidden/>
          </w:rPr>
          <w:tab/>
        </w:r>
        <w:r>
          <w:rPr>
            <w:noProof/>
            <w:webHidden/>
          </w:rPr>
          <w:fldChar w:fldCharType="begin"/>
        </w:r>
        <w:r>
          <w:rPr>
            <w:noProof/>
            <w:webHidden/>
          </w:rPr>
          <w:instrText xml:space="preserve"> PAGEREF _Toc294622006 \h </w:instrText>
        </w:r>
        <w:r>
          <w:rPr>
            <w:noProof/>
            <w:webHidden/>
          </w:rPr>
        </w:r>
        <w:r>
          <w:rPr>
            <w:noProof/>
            <w:webHidden/>
          </w:rPr>
          <w:fldChar w:fldCharType="separate"/>
        </w:r>
        <w:r>
          <w:rPr>
            <w:noProof/>
            <w:webHidden/>
          </w:rPr>
          <w:t>70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7" w:history="1">
        <w:r w:rsidRPr="00086583">
          <w:rPr>
            <w:rStyle w:val="Hyperlink"/>
            <w:noProof/>
          </w:rPr>
          <w:t>Figure 11</w:t>
        </w:r>
        <w:r w:rsidRPr="00086583">
          <w:rPr>
            <w:rStyle w:val="Hyperlink"/>
            <w:noProof/>
          </w:rPr>
          <w:noBreakHyphen/>
          <w:t>5. Configure Plot, Labels Tab</w:t>
        </w:r>
        <w:r>
          <w:rPr>
            <w:noProof/>
            <w:webHidden/>
          </w:rPr>
          <w:tab/>
        </w:r>
        <w:r>
          <w:rPr>
            <w:noProof/>
            <w:webHidden/>
          </w:rPr>
          <w:fldChar w:fldCharType="begin"/>
        </w:r>
        <w:r>
          <w:rPr>
            <w:noProof/>
            <w:webHidden/>
          </w:rPr>
          <w:instrText xml:space="preserve"> PAGEREF _Toc294622007 \h </w:instrText>
        </w:r>
        <w:r>
          <w:rPr>
            <w:noProof/>
            <w:webHidden/>
          </w:rPr>
        </w:r>
        <w:r>
          <w:rPr>
            <w:noProof/>
            <w:webHidden/>
          </w:rPr>
          <w:fldChar w:fldCharType="separate"/>
        </w:r>
        <w:r>
          <w:rPr>
            <w:noProof/>
            <w:webHidden/>
          </w:rPr>
          <w:t>70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8" w:history="1">
        <w:r w:rsidRPr="00086583">
          <w:rPr>
            <w:rStyle w:val="Hyperlink"/>
            <w:noProof/>
          </w:rPr>
          <w:t>Figure 11</w:t>
        </w:r>
        <w:r w:rsidRPr="00086583">
          <w:rPr>
            <w:rStyle w:val="Hyperlink"/>
            <w:noProof/>
          </w:rPr>
          <w:noBreakHyphen/>
          <w:t>6. Configure Plot, Other Tab</w:t>
        </w:r>
        <w:r>
          <w:rPr>
            <w:noProof/>
            <w:webHidden/>
          </w:rPr>
          <w:tab/>
        </w:r>
        <w:r>
          <w:rPr>
            <w:noProof/>
            <w:webHidden/>
          </w:rPr>
          <w:fldChar w:fldCharType="begin"/>
        </w:r>
        <w:r>
          <w:rPr>
            <w:noProof/>
            <w:webHidden/>
          </w:rPr>
          <w:instrText xml:space="preserve"> PAGEREF _Toc294622008 \h </w:instrText>
        </w:r>
        <w:r>
          <w:rPr>
            <w:noProof/>
            <w:webHidden/>
          </w:rPr>
        </w:r>
        <w:r>
          <w:rPr>
            <w:noProof/>
            <w:webHidden/>
          </w:rPr>
          <w:fldChar w:fldCharType="separate"/>
        </w:r>
        <w:r>
          <w:rPr>
            <w:noProof/>
            <w:webHidden/>
          </w:rPr>
          <w:t>70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09" w:history="1">
        <w:r w:rsidRPr="00086583">
          <w:rPr>
            <w:rStyle w:val="Hyperlink"/>
            <w:noProof/>
          </w:rPr>
          <w:t>Figure 11</w:t>
        </w:r>
        <w:r w:rsidRPr="00086583">
          <w:rPr>
            <w:rStyle w:val="Hyperlink"/>
            <w:noProof/>
          </w:rPr>
          <w:noBreakHyphen/>
          <w:t>7. Example Plot with Tick Marks reduced for the Legend and Range Axis</w:t>
        </w:r>
        <w:r>
          <w:rPr>
            <w:noProof/>
            <w:webHidden/>
          </w:rPr>
          <w:tab/>
        </w:r>
        <w:r>
          <w:rPr>
            <w:noProof/>
            <w:webHidden/>
          </w:rPr>
          <w:fldChar w:fldCharType="begin"/>
        </w:r>
        <w:r>
          <w:rPr>
            <w:noProof/>
            <w:webHidden/>
          </w:rPr>
          <w:instrText xml:space="preserve"> PAGEREF _Toc294622009 \h </w:instrText>
        </w:r>
        <w:r>
          <w:rPr>
            <w:noProof/>
            <w:webHidden/>
          </w:rPr>
        </w:r>
        <w:r>
          <w:rPr>
            <w:noProof/>
            <w:webHidden/>
          </w:rPr>
          <w:fldChar w:fldCharType="separate"/>
        </w:r>
        <w:r>
          <w:rPr>
            <w:noProof/>
            <w:webHidden/>
          </w:rPr>
          <w:t>71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0" w:history="1">
        <w:r w:rsidRPr="00086583">
          <w:rPr>
            <w:rStyle w:val="Hyperlink"/>
            <w:noProof/>
          </w:rPr>
          <w:t>Figure 11</w:t>
        </w:r>
        <w:r w:rsidRPr="00086583">
          <w:rPr>
            <w:rStyle w:val="Hyperlink"/>
            <w:noProof/>
          </w:rPr>
          <w:noBreakHyphen/>
          <w:t>8. Right Click on Tile Plot to Zoom Out</w:t>
        </w:r>
        <w:r>
          <w:rPr>
            <w:noProof/>
            <w:webHidden/>
          </w:rPr>
          <w:tab/>
        </w:r>
        <w:r>
          <w:rPr>
            <w:noProof/>
            <w:webHidden/>
          </w:rPr>
          <w:fldChar w:fldCharType="begin"/>
        </w:r>
        <w:r>
          <w:rPr>
            <w:noProof/>
            <w:webHidden/>
          </w:rPr>
          <w:instrText xml:space="preserve"> PAGEREF _Toc294622010 \h </w:instrText>
        </w:r>
        <w:r>
          <w:rPr>
            <w:noProof/>
            <w:webHidden/>
          </w:rPr>
        </w:r>
        <w:r>
          <w:rPr>
            <w:noProof/>
            <w:webHidden/>
          </w:rPr>
          <w:fldChar w:fldCharType="separate"/>
        </w:r>
        <w:r>
          <w:rPr>
            <w:noProof/>
            <w:webHidden/>
          </w:rPr>
          <w:t>73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1" w:history="1">
        <w:r w:rsidRPr="00086583">
          <w:rPr>
            <w:rStyle w:val="Hyperlink"/>
            <w:noProof/>
          </w:rPr>
          <w:t>Figure 11</w:t>
        </w:r>
        <w:r w:rsidRPr="00086583">
          <w:rPr>
            <w:rStyle w:val="Hyperlink"/>
            <w:noProof/>
          </w:rPr>
          <w:noBreakHyphen/>
          <w:t>9. Right Click on Fast Tile Plot to access Zoom Out Option</w:t>
        </w:r>
        <w:r>
          <w:rPr>
            <w:noProof/>
            <w:webHidden/>
          </w:rPr>
          <w:tab/>
        </w:r>
        <w:r>
          <w:rPr>
            <w:noProof/>
            <w:webHidden/>
          </w:rPr>
          <w:fldChar w:fldCharType="begin"/>
        </w:r>
        <w:r>
          <w:rPr>
            <w:noProof/>
            <w:webHidden/>
          </w:rPr>
          <w:instrText xml:space="preserve"> PAGEREF _Toc294622011 \h </w:instrText>
        </w:r>
        <w:r>
          <w:rPr>
            <w:noProof/>
            <w:webHidden/>
          </w:rPr>
        </w:r>
        <w:r>
          <w:rPr>
            <w:noProof/>
            <w:webHidden/>
          </w:rPr>
          <w:fldChar w:fldCharType="separate"/>
        </w:r>
        <w:r>
          <w:rPr>
            <w:noProof/>
            <w:webHidden/>
          </w:rPr>
          <w:t>74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2" w:history="1">
        <w:r w:rsidRPr="00086583">
          <w:rPr>
            <w:rStyle w:val="Hyperlink"/>
            <w:noProof/>
          </w:rPr>
          <w:t>Figure 11</w:t>
        </w:r>
        <w:r w:rsidRPr="00086583">
          <w:rPr>
            <w:rStyle w:val="Hyperlink"/>
            <w:noProof/>
          </w:rPr>
          <w:noBreakHyphen/>
          <w:t>10. Click on Plot to Probe: Data Value Shown in Lower Left of VERDI, Grid Values Shown in Lower Right</w:t>
        </w:r>
        <w:r>
          <w:rPr>
            <w:noProof/>
            <w:webHidden/>
          </w:rPr>
          <w:tab/>
        </w:r>
        <w:r>
          <w:rPr>
            <w:noProof/>
            <w:webHidden/>
          </w:rPr>
          <w:fldChar w:fldCharType="begin"/>
        </w:r>
        <w:r>
          <w:rPr>
            <w:noProof/>
            <w:webHidden/>
          </w:rPr>
          <w:instrText xml:space="preserve"> PAGEREF _Toc294622012 \h </w:instrText>
        </w:r>
        <w:r>
          <w:rPr>
            <w:noProof/>
            <w:webHidden/>
          </w:rPr>
        </w:r>
        <w:r>
          <w:rPr>
            <w:noProof/>
            <w:webHidden/>
          </w:rPr>
          <w:fldChar w:fldCharType="separate"/>
        </w:r>
        <w:r>
          <w:rPr>
            <w:noProof/>
            <w:webHidden/>
          </w:rPr>
          <w:t>75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3" w:history="1">
        <w:r w:rsidRPr="00086583">
          <w:rPr>
            <w:rStyle w:val="Hyperlink"/>
            <w:noProof/>
          </w:rPr>
          <w:t>Figure 11</w:t>
        </w:r>
        <w:r w:rsidRPr="00086583">
          <w:rPr>
            <w:rStyle w:val="Hyperlink"/>
            <w:noProof/>
          </w:rPr>
          <w:noBreakHyphen/>
          <w:t>11. Spreadsheet Showing Probed Values for Region of Interest</w:t>
        </w:r>
        <w:r>
          <w:rPr>
            <w:noProof/>
            <w:webHidden/>
          </w:rPr>
          <w:tab/>
        </w:r>
        <w:r>
          <w:rPr>
            <w:noProof/>
            <w:webHidden/>
          </w:rPr>
          <w:fldChar w:fldCharType="begin"/>
        </w:r>
        <w:r>
          <w:rPr>
            <w:noProof/>
            <w:webHidden/>
          </w:rPr>
          <w:instrText xml:space="preserve"> PAGEREF _Toc294622013 \h </w:instrText>
        </w:r>
        <w:r>
          <w:rPr>
            <w:noProof/>
            <w:webHidden/>
          </w:rPr>
        </w:r>
        <w:r>
          <w:rPr>
            <w:noProof/>
            <w:webHidden/>
          </w:rPr>
          <w:fldChar w:fldCharType="separate"/>
        </w:r>
        <w:r>
          <w:rPr>
            <w:noProof/>
            <w:webHidden/>
          </w:rPr>
          <w:t>76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4" w:history="1">
        <w:r w:rsidRPr="00086583">
          <w:rPr>
            <w:rStyle w:val="Hyperlink"/>
            <w:noProof/>
          </w:rPr>
          <w:t>Figure 11</w:t>
        </w:r>
        <w:r w:rsidRPr="00086583">
          <w:rPr>
            <w:rStyle w:val="Hyperlink"/>
            <w:noProof/>
          </w:rPr>
          <w:noBreakHyphen/>
          <w:t>12. Select Set Row and Column Ranges</w:t>
        </w:r>
        <w:r>
          <w:rPr>
            <w:noProof/>
            <w:webHidden/>
          </w:rPr>
          <w:tab/>
        </w:r>
        <w:r>
          <w:rPr>
            <w:noProof/>
            <w:webHidden/>
          </w:rPr>
          <w:fldChar w:fldCharType="begin"/>
        </w:r>
        <w:r>
          <w:rPr>
            <w:noProof/>
            <w:webHidden/>
          </w:rPr>
          <w:instrText xml:space="preserve"> PAGEREF _Toc294622014 \h </w:instrText>
        </w:r>
        <w:r>
          <w:rPr>
            <w:noProof/>
            <w:webHidden/>
          </w:rPr>
        </w:r>
        <w:r>
          <w:rPr>
            <w:noProof/>
            <w:webHidden/>
          </w:rPr>
          <w:fldChar w:fldCharType="separate"/>
        </w:r>
        <w:r>
          <w:rPr>
            <w:noProof/>
            <w:webHidden/>
          </w:rPr>
          <w:t>77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5" w:history="1">
        <w:r w:rsidRPr="00086583">
          <w:rPr>
            <w:rStyle w:val="Hyperlink"/>
            <w:noProof/>
          </w:rPr>
          <w:t>Figure 11</w:t>
        </w:r>
        <w:r w:rsidRPr="00086583">
          <w:rPr>
            <w:rStyle w:val="Hyperlink"/>
            <w:noProof/>
          </w:rPr>
          <w:noBreakHyphen/>
          <w:t>13. Enter Row and Column Values</w:t>
        </w:r>
        <w:r>
          <w:rPr>
            <w:noProof/>
            <w:webHidden/>
          </w:rPr>
          <w:tab/>
        </w:r>
        <w:r>
          <w:rPr>
            <w:noProof/>
            <w:webHidden/>
          </w:rPr>
          <w:fldChar w:fldCharType="begin"/>
        </w:r>
        <w:r>
          <w:rPr>
            <w:noProof/>
            <w:webHidden/>
          </w:rPr>
          <w:instrText xml:space="preserve"> PAGEREF _Toc294622015 \h </w:instrText>
        </w:r>
        <w:r>
          <w:rPr>
            <w:noProof/>
            <w:webHidden/>
          </w:rPr>
        </w:r>
        <w:r>
          <w:rPr>
            <w:noProof/>
            <w:webHidden/>
          </w:rPr>
          <w:fldChar w:fldCharType="separate"/>
        </w:r>
        <w:r>
          <w:rPr>
            <w:noProof/>
            <w:webHidden/>
          </w:rPr>
          <w:t>78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6" w:history="1">
        <w:r w:rsidRPr="00086583">
          <w:rPr>
            <w:rStyle w:val="Hyperlink"/>
            <w:noProof/>
          </w:rPr>
          <w:t>Figure 11</w:t>
        </w:r>
        <w:r w:rsidRPr="00086583">
          <w:rPr>
            <w:rStyle w:val="Hyperlink"/>
            <w:noProof/>
          </w:rPr>
          <w:noBreakHyphen/>
          <w:t>14. Lat/Lon Values Shown in Lower Right of VERDI</w:t>
        </w:r>
        <w:r>
          <w:rPr>
            <w:noProof/>
            <w:webHidden/>
          </w:rPr>
          <w:tab/>
        </w:r>
        <w:r>
          <w:rPr>
            <w:noProof/>
            <w:webHidden/>
          </w:rPr>
          <w:fldChar w:fldCharType="begin"/>
        </w:r>
        <w:r>
          <w:rPr>
            <w:noProof/>
            <w:webHidden/>
          </w:rPr>
          <w:instrText xml:space="preserve"> PAGEREF _Toc294622016 \h </w:instrText>
        </w:r>
        <w:r>
          <w:rPr>
            <w:noProof/>
            <w:webHidden/>
          </w:rPr>
        </w:r>
        <w:r>
          <w:rPr>
            <w:noProof/>
            <w:webHidden/>
          </w:rPr>
          <w:fldChar w:fldCharType="separate"/>
        </w:r>
        <w:r>
          <w:rPr>
            <w:noProof/>
            <w:webHidden/>
          </w:rPr>
          <w:t>79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7" w:history="1">
        <w:r w:rsidRPr="00086583">
          <w:rPr>
            <w:rStyle w:val="Hyperlink"/>
            <w:noProof/>
          </w:rPr>
          <w:t>Figure 11</w:t>
        </w:r>
        <w:r w:rsidRPr="00086583">
          <w:rPr>
            <w:rStyle w:val="Hyperlink"/>
            <w:noProof/>
          </w:rPr>
          <w:noBreakHyphen/>
          <w:t>15. Plot Menu Options</w:t>
        </w:r>
        <w:r>
          <w:rPr>
            <w:noProof/>
            <w:webHidden/>
          </w:rPr>
          <w:tab/>
        </w:r>
        <w:r>
          <w:rPr>
            <w:noProof/>
            <w:webHidden/>
          </w:rPr>
          <w:fldChar w:fldCharType="begin"/>
        </w:r>
        <w:r>
          <w:rPr>
            <w:noProof/>
            <w:webHidden/>
          </w:rPr>
          <w:instrText xml:space="preserve"> PAGEREF _Toc294622017 \h </w:instrText>
        </w:r>
        <w:r>
          <w:rPr>
            <w:noProof/>
            <w:webHidden/>
          </w:rPr>
        </w:r>
        <w:r>
          <w:rPr>
            <w:noProof/>
            <w:webHidden/>
          </w:rPr>
          <w:fldChar w:fldCharType="separate"/>
        </w:r>
        <w:r>
          <w:rPr>
            <w:noProof/>
            <w:webHidden/>
          </w:rPr>
          <w:t>80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8" w:history="1">
        <w:r w:rsidRPr="00086583">
          <w:rPr>
            <w:rStyle w:val="Hyperlink"/>
            <w:noProof/>
          </w:rPr>
          <w:t>Figure 11</w:t>
        </w:r>
        <w:r w:rsidRPr="00086583">
          <w:rPr>
            <w:rStyle w:val="Hyperlink"/>
            <w:noProof/>
          </w:rPr>
          <w:noBreakHyphen/>
          <w:t>16. Animate Plot Dialog Box</w:t>
        </w:r>
        <w:r>
          <w:rPr>
            <w:noProof/>
            <w:webHidden/>
          </w:rPr>
          <w:tab/>
        </w:r>
        <w:r>
          <w:rPr>
            <w:noProof/>
            <w:webHidden/>
          </w:rPr>
          <w:fldChar w:fldCharType="begin"/>
        </w:r>
        <w:r>
          <w:rPr>
            <w:noProof/>
            <w:webHidden/>
          </w:rPr>
          <w:instrText xml:space="preserve"> PAGEREF _Toc294622018 \h </w:instrText>
        </w:r>
        <w:r>
          <w:rPr>
            <w:noProof/>
            <w:webHidden/>
          </w:rPr>
        </w:r>
        <w:r>
          <w:rPr>
            <w:noProof/>
            <w:webHidden/>
          </w:rPr>
          <w:fldChar w:fldCharType="separate"/>
        </w:r>
        <w:r>
          <w:rPr>
            <w:noProof/>
            <w:webHidden/>
          </w:rPr>
          <w:t>81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19" w:history="1">
        <w:r w:rsidRPr="00086583">
          <w:rPr>
            <w:rStyle w:val="Hyperlink"/>
            <w:noProof/>
          </w:rPr>
          <w:t>Figure 11</w:t>
        </w:r>
        <w:r w:rsidRPr="00086583">
          <w:rPr>
            <w:rStyle w:val="Hyperlink"/>
            <w:noProof/>
          </w:rPr>
          <w:noBreakHyphen/>
          <w:t>17. Fast Tile Plot Observation Dialog</w:t>
        </w:r>
        <w:r>
          <w:rPr>
            <w:noProof/>
            <w:webHidden/>
          </w:rPr>
          <w:tab/>
        </w:r>
        <w:r>
          <w:rPr>
            <w:noProof/>
            <w:webHidden/>
          </w:rPr>
          <w:fldChar w:fldCharType="begin"/>
        </w:r>
        <w:r>
          <w:rPr>
            <w:noProof/>
            <w:webHidden/>
          </w:rPr>
          <w:instrText xml:space="preserve"> PAGEREF _Toc294622019 \h </w:instrText>
        </w:r>
        <w:r>
          <w:rPr>
            <w:noProof/>
            <w:webHidden/>
          </w:rPr>
        </w:r>
        <w:r>
          <w:rPr>
            <w:noProof/>
            <w:webHidden/>
          </w:rPr>
          <w:fldChar w:fldCharType="separate"/>
        </w:r>
        <w:r>
          <w:rPr>
            <w:noProof/>
            <w:webHidden/>
          </w:rPr>
          <w:t>82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0" w:history="1">
        <w:r w:rsidRPr="00086583">
          <w:rPr>
            <w:rStyle w:val="Hyperlink"/>
            <w:noProof/>
          </w:rPr>
          <w:t>Figure 11</w:t>
        </w:r>
        <w:r w:rsidRPr="00086583">
          <w:rPr>
            <w:rStyle w:val="Hyperlink"/>
            <w:noProof/>
          </w:rPr>
          <w:noBreakHyphen/>
          <w:t>18. Fast Tile Plot with Multiple Observational Data Overlays with Grid Lines</w:t>
        </w:r>
        <w:r>
          <w:rPr>
            <w:noProof/>
            <w:webHidden/>
          </w:rPr>
          <w:tab/>
        </w:r>
        <w:r>
          <w:rPr>
            <w:noProof/>
            <w:webHidden/>
          </w:rPr>
          <w:fldChar w:fldCharType="begin"/>
        </w:r>
        <w:r>
          <w:rPr>
            <w:noProof/>
            <w:webHidden/>
          </w:rPr>
          <w:instrText xml:space="preserve"> PAGEREF _Toc294622020 \h </w:instrText>
        </w:r>
        <w:r>
          <w:rPr>
            <w:noProof/>
            <w:webHidden/>
          </w:rPr>
        </w:r>
        <w:r>
          <w:rPr>
            <w:noProof/>
            <w:webHidden/>
          </w:rPr>
          <w:fldChar w:fldCharType="separate"/>
        </w:r>
        <w:r>
          <w:rPr>
            <w:noProof/>
            <w:webHidden/>
          </w:rPr>
          <w:t>83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1" w:history="1">
        <w:r w:rsidRPr="00086583">
          <w:rPr>
            <w:rStyle w:val="Hyperlink"/>
            <w:noProof/>
          </w:rPr>
          <w:t>Figure 11</w:t>
        </w:r>
        <w:r w:rsidRPr="00086583">
          <w:rPr>
            <w:rStyle w:val="Hyperlink"/>
            <w:noProof/>
          </w:rPr>
          <w:noBreakHyphen/>
          <w:t>19. Vector Overlay Dialog Box</w:t>
        </w:r>
        <w:r>
          <w:rPr>
            <w:noProof/>
            <w:webHidden/>
          </w:rPr>
          <w:tab/>
        </w:r>
        <w:r>
          <w:rPr>
            <w:noProof/>
            <w:webHidden/>
          </w:rPr>
          <w:fldChar w:fldCharType="begin"/>
        </w:r>
        <w:r>
          <w:rPr>
            <w:noProof/>
            <w:webHidden/>
          </w:rPr>
          <w:instrText xml:space="preserve"> PAGEREF _Toc294622021 \h </w:instrText>
        </w:r>
        <w:r>
          <w:rPr>
            <w:noProof/>
            <w:webHidden/>
          </w:rPr>
        </w:r>
        <w:r>
          <w:rPr>
            <w:noProof/>
            <w:webHidden/>
          </w:rPr>
          <w:fldChar w:fldCharType="separate"/>
        </w:r>
        <w:r>
          <w:rPr>
            <w:noProof/>
            <w:webHidden/>
          </w:rPr>
          <w:t>84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2" w:history="1">
        <w:r w:rsidRPr="00086583">
          <w:rPr>
            <w:rStyle w:val="Hyperlink"/>
            <w:noProof/>
          </w:rPr>
          <w:t>Figure 11</w:t>
        </w:r>
        <w:r w:rsidRPr="00086583">
          <w:rPr>
            <w:rStyle w:val="Hyperlink"/>
            <w:noProof/>
          </w:rPr>
          <w:noBreakHyphen/>
          <w:t>20. Wind Vector Overlay on an Ozone Fast Tile Plot</w:t>
        </w:r>
        <w:r>
          <w:rPr>
            <w:noProof/>
            <w:webHidden/>
          </w:rPr>
          <w:tab/>
        </w:r>
        <w:r>
          <w:rPr>
            <w:noProof/>
            <w:webHidden/>
          </w:rPr>
          <w:fldChar w:fldCharType="begin"/>
        </w:r>
        <w:r>
          <w:rPr>
            <w:noProof/>
            <w:webHidden/>
          </w:rPr>
          <w:instrText xml:space="preserve"> PAGEREF _Toc294622022 \h </w:instrText>
        </w:r>
        <w:r>
          <w:rPr>
            <w:noProof/>
            <w:webHidden/>
          </w:rPr>
        </w:r>
        <w:r>
          <w:rPr>
            <w:noProof/>
            <w:webHidden/>
          </w:rPr>
          <w:fldChar w:fldCharType="separate"/>
        </w:r>
        <w:r>
          <w:rPr>
            <w:noProof/>
            <w:webHidden/>
          </w:rPr>
          <w:t>85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3" w:history="1">
        <w:r w:rsidRPr="00086583">
          <w:rPr>
            <w:rStyle w:val="Hyperlink"/>
            <w:noProof/>
          </w:rPr>
          <w:t>Figure 11</w:t>
        </w:r>
        <w:r w:rsidRPr="00086583">
          <w:rPr>
            <w:rStyle w:val="Hyperlink"/>
            <w:noProof/>
          </w:rPr>
          <w:noBreakHyphen/>
          <w:t>21. Plot Menu Options</w:t>
        </w:r>
        <w:r>
          <w:rPr>
            <w:noProof/>
            <w:webHidden/>
          </w:rPr>
          <w:tab/>
        </w:r>
        <w:r>
          <w:rPr>
            <w:noProof/>
            <w:webHidden/>
          </w:rPr>
          <w:fldChar w:fldCharType="begin"/>
        </w:r>
        <w:r>
          <w:rPr>
            <w:noProof/>
            <w:webHidden/>
          </w:rPr>
          <w:instrText xml:space="preserve"> PAGEREF _Toc294622023 \h </w:instrText>
        </w:r>
        <w:r>
          <w:rPr>
            <w:noProof/>
            <w:webHidden/>
          </w:rPr>
        </w:r>
        <w:r>
          <w:rPr>
            <w:noProof/>
            <w:webHidden/>
          </w:rPr>
          <w:fldChar w:fldCharType="separate"/>
        </w:r>
        <w:r>
          <w:rPr>
            <w:noProof/>
            <w:webHidden/>
          </w:rPr>
          <w:t>85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4" w:history="1">
        <w:r w:rsidRPr="00086583">
          <w:rPr>
            <w:rStyle w:val="Hyperlink"/>
            <w:noProof/>
          </w:rPr>
          <w:t>Figure 11</w:t>
        </w:r>
        <w:r w:rsidRPr="00086583">
          <w:rPr>
            <w:rStyle w:val="Hyperlink"/>
            <w:noProof/>
          </w:rPr>
          <w:noBreakHyphen/>
          <w:t>22. Add Map Layers</w:t>
        </w:r>
        <w:r>
          <w:rPr>
            <w:noProof/>
            <w:webHidden/>
          </w:rPr>
          <w:tab/>
        </w:r>
        <w:r>
          <w:rPr>
            <w:noProof/>
            <w:webHidden/>
          </w:rPr>
          <w:fldChar w:fldCharType="begin"/>
        </w:r>
        <w:r>
          <w:rPr>
            <w:noProof/>
            <w:webHidden/>
          </w:rPr>
          <w:instrText xml:space="preserve"> PAGEREF _Toc294622024 \h </w:instrText>
        </w:r>
        <w:r>
          <w:rPr>
            <w:noProof/>
            <w:webHidden/>
          </w:rPr>
        </w:r>
        <w:r>
          <w:rPr>
            <w:noProof/>
            <w:webHidden/>
          </w:rPr>
          <w:fldChar w:fldCharType="separate"/>
        </w:r>
        <w:r>
          <w:rPr>
            <w:noProof/>
            <w:webHidden/>
          </w:rPr>
          <w:t>86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5" w:history="1">
        <w:r w:rsidRPr="00086583">
          <w:rPr>
            <w:rStyle w:val="Hyperlink"/>
            <w:noProof/>
          </w:rPr>
          <w:t>Figure 11</w:t>
        </w:r>
        <w:r w:rsidRPr="00086583">
          <w:rPr>
            <w:rStyle w:val="Hyperlink"/>
            <w:noProof/>
          </w:rPr>
          <w:noBreakHyphen/>
          <w:t>23. shape2bin command usage</w:t>
        </w:r>
        <w:r>
          <w:rPr>
            <w:noProof/>
            <w:webHidden/>
          </w:rPr>
          <w:tab/>
        </w:r>
        <w:r>
          <w:rPr>
            <w:noProof/>
            <w:webHidden/>
          </w:rPr>
          <w:fldChar w:fldCharType="begin"/>
        </w:r>
        <w:r>
          <w:rPr>
            <w:noProof/>
            <w:webHidden/>
          </w:rPr>
          <w:instrText xml:space="preserve"> PAGEREF _Toc294622025 \h </w:instrText>
        </w:r>
        <w:r>
          <w:rPr>
            <w:noProof/>
            <w:webHidden/>
          </w:rPr>
        </w:r>
        <w:r>
          <w:rPr>
            <w:noProof/>
            <w:webHidden/>
          </w:rPr>
          <w:fldChar w:fldCharType="separate"/>
        </w:r>
        <w:r>
          <w:rPr>
            <w:noProof/>
            <w:webHidden/>
          </w:rPr>
          <w:t>87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6" w:history="1">
        <w:r w:rsidRPr="00086583">
          <w:rPr>
            <w:rStyle w:val="Hyperlink"/>
            <w:noProof/>
          </w:rPr>
          <w:t>Figure 11</w:t>
        </w:r>
        <w:r w:rsidRPr="00086583">
          <w:rPr>
            <w:rStyle w:val="Hyperlink"/>
            <w:noProof/>
          </w:rPr>
          <w:noBreakHyphen/>
          <w:t>24. Manage Layers Dialog Box</w:t>
        </w:r>
        <w:r>
          <w:rPr>
            <w:noProof/>
            <w:webHidden/>
          </w:rPr>
          <w:tab/>
        </w:r>
        <w:r>
          <w:rPr>
            <w:noProof/>
            <w:webHidden/>
          </w:rPr>
          <w:fldChar w:fldCharType="begin"/>
        </w:r>
        <w:r>
          <w:rPr>
            <w:noProof/>
            <w:webHidden/>
          </w:rPr>
          <w:instrText xml:space="preserve"> PAGEREF _Toc294622026 \h </w:instrText>
        </w:r>
        <w:r>
          <w:rPr>
            <w:noProof/>
            <w:webHidden/>
          </w:rPr>
        </w:r>
        <w:r>
          <w:rPr>
            <w:noProof/>
            <w:webHidden/>
          </w:rPr>
          <w:fldChar w:fldCharType="separate"/>
        </w:r>
        <w:r>
          <w:rPr>
            <w:noProof/>
            <w:webHidden/>
          </w:rPr>
          <w:t>88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7" w:history="1">
        <w:r w:rsidRPr="00086583">
          <w:rPr>
            <w:rStyle w:val="Hyperlink"/>
            <w:noProof/>
          </w:rPr>
          <w:t>Figure 11</w:t>
        </w:r>
        <w:r w:rsidRPr="00086583">
          <w:rPr>
            <w:rStyle w:val="Hyperlink"/>
            <w:noProof/>
          </w:rPr>
          <w:noBreakHyphen/>
          <w:t>25. Add Layer Pop-up Window</w:t>
        </w:r>
        <w:r>
          <w:rPr>
            <w:noProof/>
            <w:webHidden/>
          </w:rPr>
          <w:tab/>
        </w:r>
        <w:r>
          <w:rPr>
            <w:noProof/>
            <w:webHidden/>
          </w:rPr>
          <w:fldChar w:fldCharType="begin"/>
        </w:r>
        <w:r>
          <w:rPr>
            <w:noProof/>
            <w:webHidden/>
          </w:rPr>
          <w:instrText xml:space="preserve"> PAGEREF _Toc294622027 \h </w:instrText>
        </w:r>
        <w:r>
          <w:rPr>
            <w:noProof/>
            <w:webHidden/>
          </w:rPr>
        </w:r>
        <w:r>
          <w:rPr>
            <w:noProof/>
            <w:webHidden/>
          </w:rPr>
          <w:fldChar w:fldCharType="separate"/>
        </w:r>
        <w:r>
          <w:rPr>
            <w:noProof/>
            <w:webHidden/>
          </w:rPr>
          <w:t>89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8" w:history="1">
        <w:r w:rsidRPr="00086583">
          <w:rPr>
            <w:rStyle w:val="Hyperlink"/>
            <w:noProof/>
          </w:rPr>
          <w:t>Figure 11</w:t>
        </w:r>
        <w:r w:rsidRPr="00086583">
          <w:rPr>
            <w:rStyle w:val="Hyperlink"/>
            <w:noProof/>
          </w:rPr>
          <w:noBreakHyphen/>
          <w:t>26. Edit Layer Pop-up Window</w:t>
        </w:r>
        <w:r>
          <w:rPr>
            <w:noProof/>
            <w:webHidden/>
          </w:rPr>
          <w:tab/>
        </w:r>
        <w:r>
          <w:rPr>
            <w:noProof/>
            <w:webHidden/>
          </w:rPr>
          <w:fldChar w:fldCharType="begin"/>
        </w:r>
        <w:r>
          <w:rPr>
            <w:noProof/>
            <w:webHidden/>
          </w:rPr>
          <w:instrText xml:space="preserve"> PAGEREF _Toc294622028 \h </w:instrText>
        </w:r>
        <w:r>
          <w:rPr>
            <w:noProof/>
            <w:webHidden/>
          </w:rPr>
        </w:r>
        <w:r>
          <w:rPr>
            <w:noProof/>
            <w:webHidden/>
          </w:rPr>
          <w:fldChar w:fldCharType="separate"/>
        </w:r>
        <w:r>
          <w:rPr>
            <w:noProof/>
            <w:webHidden/>
          </w:rPr>
          <w:t>90</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29" w:history="1">
        <w:r w:rsidRPr="00086583">
          <w:rPr>
            <w:rStyle w:val="Hyperlink"/>
            <w:noProof/>
          </w:rPr>
          <w:t>Figure 12</w:t>
        </w:r>
        <w:r w:rsidRPr="00086583">
          <w:rPr>
            <w:rStyle w:val="Hyperlink"/>
            <w:noProof/>
          </w:rPr>
          <w:noBreakHyphen/>
          <w:t>1. Lambert Conformal Conic Map Projection Example Plot</w:t>
        </w:r>
        <w:r>
          <w:rPr>
            <w:noProof/>
            <w:webHidden/>
          </w:rPr>
          <w:tab/>
        </w:r>
        <w:r>
          <w:rPr>
            <w:noProof/>
            <w:webHidden/>
          </w:rPr>
          <w:fldChar w:fldCharType="begin"/>
        </w:r>
        <w:r>
          <w:rPr>
            <w:noProof/>
            <w:webHidden/>
          </w:rPr>
          <w:instrText xml:space="preserve"> PAGEREF _Toc294622029 \h </w:instrText>
        </w:r>
        <w:r>
          <w:rPr>
            <w:noProof/>
            <w:webHidden/>
          </w:rPr>
        </w:r>
        <w:r>
          <w:rPr>
            <w:noProof/>
            <w:webHidden/>
          </w:rPr>
          <w:fldChar w:fldCharType="separate"/>
        </w:r>
        <w:r>
          <w:rPr>
            <w:noProof/>
            <w:webHidden/>
          </w:rPr>
          <w:t>91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0" w:history="1">
        <w:r w:rsidRPr="00086583">
          <w:rPr>
            <w:rStyle w:val="Hyperlink"/>
            <w:noProof/>
          </w:rPr>
          <w:t>Figure 12</w:t>
        </w:r>
        <w:r w:rsidRPr="00086583">
          <w:rPr>
            <w:rStyle w:val="Hyperlink"/>
            <w:noProof/>
          </w:rPr>
          <w:noBreakHyphen/>
          <w:t>2. Polar Stereographic Map Projection Example Plot</w:t>
        </w:r>
        <w:r>
          <w:rPr>
            <w:noProof/>
            <w:webHidden/>
          </w:rPr>
          <w:tab/>
        </w:r>
        <w:r>
          <w:rPr>
            <w:noProof/>
            <w:webHidden/>
          </w:rPr>
          <w:fldChar w:fldCharType="begin"/>
        </w:r>
        <w:r>
          <w:rPr>
            <w:noProof/>
            <w:webHidden/>
          </w:rPr>
          <w:instrText xml:space="preserve"> PAGEREF _Toc294622030 \h </w:instrText>
        </w:r>
        <w:r>
          <w:rPr>
            <w:noProof/>
            <w:webHidden/>
          </w:rPr>
        </w:r>
        <w:r>
          <w:rPr>
            <w:noProof/>
            <w:webHidden/>
          </w:rPr>
          <w:fldChar w:fldCharType="separate"/>
        </w:r>
        <w:r>
          <w:rPr>
            <w:noProof/>
            <w:webHidden/>
          </w:rPr>
          <w:t>92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1" w:history="1">
        <w:r w:rsidRPr="00086583">
          <w:rPr>
            <w:rStyle w:val="Hyperlink"/>
            <w:noProof/>
          </w:rPr>
          <w:t>Figure 12</w:t>
        </w:r>
        <w:r w:rsidRPr="00086583">
          <w:rPr>
            <w:rStyle w:val="Hyperlink"/>
            <w:noProof/>
          </w:rPr>
          <w:noBreakHyphen/>
          <w:t>3. Mercator Map Projection Example Plot</w:t>
        </w:r>
        <w:r>
          <w:rPr>
            <w:noProof/>
            <w:webHidden/>
          </w:rPr>
          <w:tab/>
        </w:r>
        <w:r>
          <w:rPr>
            <w:noProof/>
            <w:webHidden/>
          </w:rPr>
          <w:fldChar w:fldCharType="begin"/>
        </w:r>
        <w:r>
          <w:rPr>
            <w:noProof/>
            <w:webHidden/>
          </w:rPr>
          <w:instrText xml:space="preserve"> PAGEREF _Toc294622031 \h </w:instrText>
        </w:r>
        <w:r>
          <w:rPr>
            <w:noProof/>
            <w:webHidden/>
          </w:rPr>
        </w:r>
        <w:r>
          <w:rPr>
            <w:noProof/>
            <w:webHidden/>
          </w:rPr>
          <w:fldChar w:fldCharType="separate"/>
        </w:r>
        <w:r>
          <w:rPr>
            <w:noProof/>
            <w:webHidden/>
          </w:rPr>
          <w:t>93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2" w:history="1">
        <w:r w:rsidRPr="00086583">
          <w:rPr>
            <w:rStyle w:val="Hyperlink"/>
            <w:noProof/>
          </w:rPr>
          <w:t>Figure 12</w:t>
        </w:r>
        <w:r w:rsidRPr="00086583">
          <w:rPr>
            <w:rStyle w:val="Hyperlink"/>
            <w:noProof/>
          </w:rPr>
          <w:noBreakHyphen/>
          <w:t>4. UTM Map Projection Example Plot</w:t>
        </w:r>
        <w:r>
          <w:rPr>
            <w:noProof/>
            <w:webHidden/>
          </w:rPr>
          <w:tab/>
        </w:r>
        <w:r>
          <w:rPr>
            <w:noProof/>
            <w:webHidden/>
          </w:rPr>
          <w:fldChar w:fldCharType="begin"/>
        </w:r>
        <w:r>
          <w:rPr>
            <w:noProof/>
            <w:webHidden/>
          </w:rPr>
          <w:instrText xml:space="preserve"> PAGEREF _Toc294622032 \h </w:instrText>
        </w:r>
        <w:r>
          <w:rPr>
            <w:noProof/>
            <w:webHidden/>
          </w:rPr>
        </w:r>
        <w:r>
          <w:rPr>
            <w:noProof/>
            <w:webHidden/>
          </w:rPr>
          <w:fldChar w:fldCharType="separate"/>
        </w:r>
        <w:r>
          <w:rPr>
            <w:noProof/>
            <w:webHidden/>
          </w:rPr>
          <w:t>94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3" w:history="1">
        <w:r w:rsidRPr="00086583">
          <w:rPr>
            <w:rStyle w:val="Hyperlink"/>
            <w:noProof/>
          </w:rPr>
          <w:t>Figure 12</w:t>
        </w:r>
        <w:r w:rsidRPr="00086583">
          <w:rPr>
            <w:rStyle w:val="Hyperlink"/>
            <w:noProof/>
          </w:rPr>
          <w:noBreakHyphen/>
          <w:t>5. Example CAMx diagnostic text file</w:t>
        </w:r>
        <w:r>
          <w:rPr>
            <w:noProof/>
            <w:webHidden/>
          </w:rPr>
          <w:tab/>
        </w:r>
        <w:r>
          <w:rPr>
            <w:noProof/>
            <w:webHidden/>
          </w:rPr>
          <w:fldChar w:fldCharType="begin"/>
        </w:r>
        <w:r>
          <w:rPr>
            <w:noProof/>
            <w:webHidden/>
          </w:rPr>
          <w:instrText xml:space="preserve"> PAGEREF _Toc294622033 \h </w:instrText>
        </w:r>
        <w:r>
          <w:rPr>
            <w:noProof/>
            <w:webHidden/>
          </w:rPr>
        </w:r>
        <w:r>
          <w:rPr>
            <w:noProof/>
            <w:webHidden/>
          </w:rPr>
          <w:fldChar w:fldCharType="separate"/>
        </w:r>
        <w:r>
          <w:rPr>
            <w:noProof/>
            <w:webHidden/>
          </w:rPr>
          <w:t>95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4" w:history="1">
        <w:r w:rsidRPr="00086583">
          <w:rPr>
            <w:rStyle w:val="Hyperlink"/>
            <w:noProof/>
          </w:rPr>
          <w:t>Figure 12</w:t>
        </w:r>
        <w:r w:rsidRPr="00086583">
          <w:rPr>
            <w:rStyle w:val="Hyperlink"/>
            <w:noProof/>
          </w:rPr>
          <w:noBreakHyphen/>
          <w:t>6. Models-3 IO/API Map Projection Parameters for Lambert</w:t>
        </w:r>
        <w:r>
          <w:rPr>
            <w:noProof/>
            <w:webHidden/>
          </w:rPr>
          <w:tab/>
        </w:r>
        <w:r>
          <w:rPr>
            <w:noProof/>
            <w:webHidden/>
          </w:rPr>
          <w:fldChar w:fldCharType="begin"/>
        </w:r>
        <w:r>
          <w:rPr>
            <w:noProof/>
            <w:webHidden/>
          </w:rPr>
          <w:instrText xml:space="preserve"> PAGEREF _Toc294622034 \h </w:instrText>
        </w:r>
        <w:r>
          <w:rPr>
            <w:noProof/>
            <w:webHidden/>
          </w:rPr>
        </w:r>
        <w:r>
          <w:rPr>
            <w:noProof/>
            <w:webHidden/>
          </w:rPr>
          <w:fldChar w:fldCharType="separate"/>
        </w:r>
        <w:r>
          <w:rPr>
            <w:noProof/>
            <w:webHidden/>
          </w:rPr>
          <w:t>95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5" w:history="1">
        <w:r w:rsidRPr="00086583">
          <w:rPr>
            <w:rStyle w:val="Hyperlink"/>
            <w:noProof/>
          </w:rPr>
          <w:t>Figure 12</w:t>
        </w:r>
        <w:r w:rsidRPr="00086583">
          <w:rPr>
            <w:rStyle w:val="Hyperlink"/>
            <w:noProof/>
          </w:rPr>
          <w:noBreakHyphen/>
          <w:t>7. Sample Projection File: camxproj.txt</w:t>
        </w:r>
        <w:r>
          <w:rPr>
            <w:noProof/>
            <w:webHidden/>
          </w:rPr>
          <w:tab/>
        </w:r>
        <w:r>
          <w:rPr>
            <w:noProof/>
            <w:webHidden/>
          </w:rPr>
          <w:fldChar w:fldCharType="begin"/>
        </w:r>
        <w:r>
          <w:rPr>
            <w:noProof/>
            <w:webHidden/>
          </w:rPr>
          <w:instrText xml:space="preserve"> PAGEREF _Toc294622035 \h </w:instrText>
        </w:r>
        <w:r>
          <w:rPr>
            <w:noProof/>
            <w:webHidden/>
          </w:rPr>
        </w:r>
        <w:r>
          <w:rPr>
            <w:noProof/>
            <w:webHidden/>
          </w:rPr>
          <w:fldChar w:fldCharType="separate"/>
        </w:r>
        <w:r>
          <w:rPr>
            <w:noProof/>
            <w:webHidden/>
          </w:rPr>
          <w:t>96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6" w:history="1">
        <w:r w:rsidRPr="00086583">
          <w:rPr>
            <w:rStyle w:val="Hyperlink"/>
            <w:noProof/>
          </w:rPr>
          <w:t>Figure 12</w:t>
        </w:r>
        <w:r w:rsidRPr="00086583">
          <w:rPr>
            <w:rStyle w:val="Hyperlink"/>
            <w:noProof/>
          </w:rPr>
          <w:noBreakHyphen/>
          <w:t>8. CAMx Example Plot</w:t>
        </w:r>
        <w:r>
          <w:rPr>
            <w:noProof/>
            <w:webHidden/>
          </w:rPr>
          <w:tab/>
        </w:r>
        <w:r>
          <w:rPr>
            <w:noProof/>
            <w:webHidden/>
          </w:rPr>
          <w:fldChar w:fldCharType="begin"/>
        </w:r>
        <w:r>
          <w:rPr>
            <w:noProof/>
            <w:webHidden/>
          </w:rPr>
          <w:instrText xml:space="preserve"> PAGEREF _Toc294622036 \h </w:instrText>
        </w:r>
        <w:r>
          <w:rPr>
            <w:noProof/>
            <w:webHidden/>
          </w:rPr>
        </w:r>
        <w:r>
          <w:rPr>
            <w:noProof/>
            <w:webHidden/>
          </w:rPr>
          <w:fldChar w:fldCharType="separate"/>
        </w:r>
        <w:r>
          <w:rPr>
            <w:noProof/>
            <w:webHidden/>
          </w:rPr>
          <w:t>96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7" w:history="1">
        <w:r w:rsidRPr="00086583">
          <w:rPr>
            <w:rStyle w:val="Hyperlink"/>
            <w:noProof/>
          </w:rPr>
          <w:t>Figure 17-1. File: View Script Editor</w:t>
        </w:r>
        <w:r>
          <w:rPr>
            <w:noProof/>
            <w:webHidden/>
          </w:rPr>
          <w:tab/>
        </w:r>
        <w:r>
          <w:rPr>
            <w:noProof/>
            <w:webHidden/>
          </w:rPr>
          <w:fldChar w:fldCharType="begin"/>
        </w:r>
        <w:r>
          <w:rPr>
            <w:noProof/>
            <w:webHidden/>
          </w:rPr>
          <w:instrText xml:space="preserve"> PAGEREF _Toc294622037 \h </w:instrText>
        </w:r>
        <w:r>
          <w:rPr>
            <w:noProof/>
            <w:webHidden/>
          </w:rPr>
        </w:r>
        <w:r>
          <w:rPr>
            <w:noProof/>
            <w:webHidden/>
          </w:rPr>
          <w:fldChar w:fldCharType="separate"/>
        </w:r>
        <w:r>
          <w:rPr>
            <w:noProof/>
            <w:webHidden/>
          </w:rPr>
          <w:t>101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8" w:history="1">
        <w:r w:rsidRPr="00086583">
          <w:rPr>
            <w:rStyle w:val="Hyperlink"/>
            <w:noProof/>
          </w:rPr>
          <w:t>Figure 17-2. Open Pop-up Window</w:t>
        </w:r>
        <w:r>
          <w:rPr>
            <w:noProof/>
            <w:webHidden/>
          </w:rPr>
          <w:tab/>
        </w:r>
        <w:r>
          <w:rPr>
            <w:noProof/>
            <w:webHidden/>
          </w:rPr>
          <w:fldChar w:fldCharType="begin"/>
        </w:r>
        <w:r>
          <w:rPr>
            <w:noProof/>
            <w:webHidden/>
          </w:rPr>
          <w:instrText xml:space="preserve"> PAGEREF _Toc294622038 \h </w:instrText>
        </w:r>
        <w:r>
          <w:rPr>
            <w:noProof/>
            <w:webHidden/>
          </w:rPr>
        </w:r>
        <w:r>
          <w:rPr>
            <w:noProof/>
            <w:webHidden/>
          </w:rPr>
          <w:fldChar w:fldCharType="separate"/>
        </w:r>
        <w:r>
          <w:rPr>
            <w:noProof/>
            <w:webHidden/>
          </w:rPr>
          <w:t>102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39" w:history="1">
        <w:r w:rsidRPr="00086583">
          <w:rPr>
            <w:rStyle w:val="Hyperlink"/>
            <w:noProof/>
          </w:rPr>
          <w:t>Figure 17-3. Top of Sample Script File – VERDI_1.4/data/scripts/file_patterns.txt</w:t>
        </w:r>
        <w:r>
          <w:rPr>
            <w:noProof/>
            <w:webHidden/>
          </w:rPr>
          <w:tab/>
        </w:r>
        <w:r>
          <w:rPr>
            <w:noProof/>
            <w:webHidden/>
          </w:rPr>
          <w:fldChar w:fldCharType="begin"/>
        </w:r>
        <w:r>
          <w:rPr>
            <w:noProof/>
            <w:webHidden/>
          </w:rPr>
          <w:instrText xml:space="preserve"> PAGEREF _Toc294622039 \h </w:instrText>
        </w:r>
        <w:r>
          <w:rPr>
            <w:noProof/>
            <w:webHidden/>
          </w:rPr>
        </w:r>
        <w:r>
          <w:rPr>
            <w:noProof/>
            <w:webHidden/>
          </w:rPr>
          <w:fldChar w:fldCharType="separate"/>
        </w:r>
        <w:r>
          <w:rPr>
            <w:noProof/>
            <w:webHidden/>
          </w:rPr>
          <w:t>103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0" w:history="1">
        <w:r w:rsidRPr="00086583">
          <w:rPr>
            <w:rStyle w:val="Hyperlink"/>
            <w:noProof/>
          </w:rPr>
          <w:t>Figure 17-4. Bottom of Sample Script File – VERDI_1.4/data/scripts/tile_patterns.txt</w:t>
        </w:r>
        <w:r>
          <w:rPr>
            <w:noProof/>
            <w:webHidden/>
          </w:rPr>
          <w:tab/>
        </w:r>
        <w:r>
          <w:rPr>
            <w:noProof/>
            <w:webHidden/>
          </w:rPr>
          <w:fldChar w:fldCharType="begin"/>
        </w:r>
        <w:r>
          <w:rPr>
            <w:noProof/>
            <w:webHidden/>
          </w:rPr>
          <w:instrText xml:space="preserve"> PAGEREF _Toc294622040 \h </w:instrText>
        </w:r>
        <w:r>
          <w:rPr>
            <w:noProof/>
            <w:webHidden/>
          </w:rPr>
        </w:r>
        <w:r>
          <w:rPr>
            <w:noProof/>
            <w:webHidden/>
          </w:rPr>
          <w:fldChar w:fldCharType="separate"/>
        </w:r>
        <w:r>
          <w:rPr>
            <w:noProof/>
            <w:webHidden/>
          </w:rPr>
          <w:t>104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1" w:history="1">
        <w:r w:rsidRPr="00086583">
          <w:rPr>
            <w:rStyle w:val="Hyperlink"/>
            <w:noProof/>
          </w:rPr>
          <w:t>Figure 17-5. Close Dataset(s) Warning Message</w:t>
        </w:r>
        <w:r>
          <w:rPr>
            <w:noProof/>
            <w:webHidden/>
          </w:rPr>
          <w:tab/>
        </w:r>
        <w:r>
          <w:rPr>
            <w:noProof/>
            <w:webHidden/>
          </w:rPr>
          <w:fldChar w:fldCharType="begin"/>
        </w:r>
        <w:r>
          <w:rPr>
            <w:noProof/>
            <w:webHidden/>
          </w:rPr>
          <w:instrText xml:space="preserve"> PAGEREF _Toc294622041 \h </w:instrText>
        </w:r>
        <w:r>
          <w:rPr>
            <w:noProof/>
            <w:webHidden/>
          </w:rPr>
        </w:r>
        <w:r>
          <w:rPr>
            <w:noProof/>
            <w:webHidden/>
          </w:rPr>
          <w:fldChar w:fldCharType="separate"/>
        </w:r>
        <w:r>
          <w:rPr>
            <w:noProof/>
            <w:webHidden/>
          </w:rPr>
          <w:t>104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2" w:history="1">
        <w:r w:rsidRPr="00086583">
          <w:rPr>
            <w:rStyle w:val="Hyperlink"/>
            <w:noProof/>
          </w:rPr>
          <w:t>Figure 17-6. Highlight Text to Select Task and Click Run</w:t>
        </w:r>
        <w:r>
          <w:rPr>
            <w:noProof/>
            <w:webHidden/>
          </w:rPr>
          <w:tab/>
        </w:r>
        <w:r>
          <w:rPr>
            <w:noProof/>
            <w:webHidden/>
          </w:rPr>
          <w:fldChar w:fldCharType="begin"/>
        </w:r>
        <w:r>
          <w:rPr>
            <w:noProof/>
            <w:webHidden/>
          </w:rPr>
          <w:instrText xml:space="preserve"> PAGEREF _Toc294622042 \h </w:instrText>
        </w:r>
        <w:r>
          <w:rPr>
            <w:noProof/>
            <w:webHidden/>
          </w:rPr>
        </w:r>
        <w:r>
          <w:rPr>
            <w:noProof/>
            <w:webHidden/>
          </w:rPr>
          <w:fldChar w:fldCharType="separate"/>
        </w:r>
        <w:r>
          <w:rPr>
            <w:noProof/>
            <w:webHidden/>
          </w:rPr>
          <w:t>106</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3" w:history="1">
        <w:r w:rsidRPr="00086583">
          <w:rPr>
            <w:rStyle w:val="Hyperlink"/>
            <w:noProof/>
          </w:rPr>
          <w:t>Figure 17-7 Successful Batch Script Run Message</w:t>
        </w:r>
        <w:r>
          <w:rPr>
            <w:noProof/>
            <w:webHidden/>
          </w:rPr>
          <w:tab/>
        </w:r>
        <w:r>
          <w:rPr>
            <w:noProof/>
            <w:webHidden/>
          </w:rPr>
          <w:fldChar w:fldCharType="begin"/>
        </w:r>
        <w:r>
          <w:rPr>
            <w:noProof/>
            <w:webHidden/>
          </w:rPr>
          <w:instrText xml:space="preserve"> PAGEREF _Toc294622043 \h </w:instrText>
        </w:r>
        <w:r>
          <w:rPr>
            <w:noProof/>
            <w:webHidden/>
          </w:rPr>
        </w:r>
        <w:r>
          <w:rPr>
            <w:noProof/>
            <w:webHidden/>
          </w:rPr>
          <w:fldChar w:fldCharType="separate"/>
        </w:r>
        <w:r>
          <w:rPr>
            <w:noProof/>
            <w:webHidden/>
          </w:rPr>
          <w:t>107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4" w:history="1">
        <w:r w:rsidRPr="00086583">
          <w:rPr>
            <w:rStyle w:val="Hyperlink"/>
            <w:noProof/>
          </w:rPr>
          <w:t>Figure 17-8. Unsuccessful Batch Script Run Message: File not found</w:t>
        </w:r>
        <w:r>
          <w:rPr>
            <w:noProof/>
            <w:webHidden/>
          </w:rPr>
          <w:tab/>
        </w:r>
        <w:r>
          <w:rPr>
            <w:noProof/>
            <w:webHidden/>
          </w:rPr>
          <w:fldChar w:fldCharType="begin"/>
        </w:r>
        <w:r>
          <w:rPr>
            <w:noProof/>
            <w:webHidden/>
          </w:rPr>
          <w:instrText xml:space="preserve"> PAGEREF _Toc294622044 \h </w:instrText>
        </w:r>
        <w:r>
          <w:rPr>
            <w:noProof/>
            <w:webHidden/>
          </w:rPr>
        </w:r>
        <w:r>
          <w:rPr>
            <w:noProof/>
            <w:webHidden/>
          </w:rPr>
          <w:fldChar w:fldCharType="separate"/>
        </w:r>
        <w:r>
          <w:rPr>
            <w:noProof/>
            <w:webHidden/>
          </w:rPr>
          <w:t>107</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5" w:history="1">
        <w:r w:rsidRPr="00086583">
          <w:rPr>
            <w:rStyle w:val="Hyperlink"/>
            <w:noProof/>
          </w:rPr>
          <w:t>Figure 17-9. Plot Image Generated by Task Block</w:t>
        </w:r>
        <w:r>
          <w:rPr>
            <w:noProof/>
            <w:webHidden/>
          </w:rPr>
          <w:tab/>
        </w:r>
        <w:r>
          <w:rPr>
            <w:noProof/>
            <w:webHidden/>
          </w:rPr>
          <w:fldChar w:fldCharType="begin"/>
        </w:r>
        <w:r>
          <w:rPr>
            <w:noProof/>
            <w:webHidden/>
          </w:rPr>
          <w:instrText xml:space="preserve"> PAGEREF _Toc294622045 \h </w:instrText>
        </w:r>
        <w:r>
          <w:rPr>
            <w:noProof/>
            <w:webHidden/>
          </w:rPr>
        </w:r>
        <w:r>
          <w:rPr>
            <w:noProof/>
            <w:webHidden/>
          </w:rPr>
          <w:fldChar w:fldCharType="separate"/>
        </w:r>
        <w:r>
          <w:rPr>
            <w:noProof/>
            <w:webHidden/>
          </w:rPr>
          <w:t>108</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6" w:history="1">
        <w:r w:rsidRPr="00086583">
          <w:rPr>
            <w:rStyle w:val="Hyperlink"/>
            <w:noProof/>
          </w:rPr>
          <w:t>Figure 17-10. Fast Tile Plot of Ozone at Timestep 17, Layer 1</w:t>
        </w:r>
        <w:r>
          <w:rPr>
            <w:noProof/>
            <w:webHidden/>
          </w:rPr>
          <w:tab/>
        </w:r>
        <w:r>
          <w:rPr>
            <w:noProof/>
            <w:webHidden/>
          </w:rPr>
          <w:fldChar w:fldCharType="begin"/>
        </w:r>
        <w:r>
          <w:rPr>
            <w:noProof/>
            <w:webHidden/>
          </w:rPr>
          <w:instrText xml:space="preserve"> PAGEREF _Toc294622046 \h </w:instrText>
        </w:r>
        <w:r>
          <w:rPr>
            <w:noProof/>
            <w:webHidden/>
          </w:rPr>
        </w:r>
        <w:r>
          <w:rPr>
            <w:noProof/>
            <w:webHidden/>
          </w:rPr>
          <w:fldChar w:fldCharType="separate"/>
        </w:r>
        <w:r>
          <w:rPr>
            <w:noProof/>
            <w:webHidden/>
          </w:rPr>
          <w:t>109</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7" w:history="1">
        <w:r w:rsidRPr="00086583">
          <w:rPr>
            <w:rStyle w:val="Hyperlink"/>
            <w:noProof/>
          </w:rPr>
          <w:t>Figure 17-11. Fast Tile Plot of Maximum Air Temperature (aggregated over 25 timesteps)</w:t>
        </w:r>
        <w:r>
          <w:rPr>
            <w:noProof/>
            <w:webHidden/>
          </w:rPr>
          <w:tab/>
        </w:r>
        <w:r>
          <w:rPr>
            <w:noProof/>
            <w:webHidden/>
          </w:rPr>
          <w:fldChar w:fldCharType="begin"/>
        </w:r>
        <w:r>
          <w:rPr>
            <w:noProof/>
            <w:webHidden/>
          </w:rPr>
          <w:instrText xml:space="preserve"> PAGEREF _Toc294622047 \h </w:instrText>
        </w:r>
        <w:r>
          <w:rPr>
            <w:noProof/>
            <w:webHidden/>
          </w:rPr>
        </w:r>
        <w:r>
          <w:rPr>
            <w:noProof/>
            <w:webHidden/>
          </w:rPr>
          <w:fldChar w:fldCharType="separate"/>
        </w:r>
        <w:r>
          <w:rPr>
            <w:noProof/>
            <w:webHidden/>
          </w:rPr>
          <w:t>111</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8" w:history="1">
        <w:r w:rsidRPr="00086583">
          <w:rPr>
            <w:rStyle w:val="Hyperlink"/>
            <w:noProof/>
          </w:rPr>
          <w:t>Figure 17-12. Fast Tile Plot of Minimum Ozone (aggregated over 25 timesteps)</w:t>
        </w:r>
        <w:r>
          <w:rPr>
            <w:noProof/>
            <w:webHidden/>
          </w:rPr>
          <w:tab/>
        </w:r>
        <w:r>
          <w:rPr>
            <w:noProof/>
            <w:webHidden/>
          </w:rPr>
          <w:fldChar w:fldCharType="begin"/>
        </w:r>
        <w:r>
          <w:rPr>
            <w:noProof/>
            <w:webHidden/>
          </w:rPr>
          <w:instrText xml:space="preserve"> PAGEREF _Toc294622048 \h </w:instrText>
        </w:r>
        <w:r>
          <w:rPr>
            <w:noProof/>
            <w:webHidden/>
          </w:rPr>
        </w:r>
        <w:r>
          <w:rPr>
            <w:noProof/>
            <w:webHidden/>
          </w:rPr>
          <w:fldChar w:fldCharType="separate"/>
        </w:r>
        <w:r>
          <w:rPr>
            <w:noProof/>
            <w:webHidden/>
          </w:rPr>
          <w:t>112</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49" w:history="1">
        <w:r w:rsidRPr="00086583">
          <w:rPr>
            <w:rStyle w:val="Hyperlink"/>
            <w:noProof/>
          </w:rPr>
          <w:t>Figure 17-13. Fast Tile Plot of Mean Ozone (aggregated over 25 timesteps)</w:t>
        </w:r>
        <w:r>
          <w:rPr>
            <w:noProof/>
            <w:webHidden/>
          </w:rPr>
          <w:tab/>
        </w:r>
        <w:r>
          <w:rPr>
            <w:noProof/>
            <w:webHidden/>
          </w:rPr>
          <w:fldChar w:fldCharType="begin"/>
        </w:r>
        <w:r>
          <w:rPr>
            <w:noProof/>
            <w:webHidden/>
          </w:rPr>
          <w:instrText xml:space="preserve"> PAGEREF _Toc294622049 \h </w:instrText>
        </w:r>
        <w:r>
          <w:rPr>
            <w:noProof/>
            <w:webHidden/>
          </w:rPr>
        </w:r>
        <w:r>
          <w:rPr>
            <w:noProof/>
            <w:webHidden/>
          </w:rPr>
          <w:fldChar w:fldCharType="separate"/>
        </w:r>
        <w:r>
          <w:rPr>
            <w:noProof/>
            <w:webHidden/>
          </w:rPr>
          <w:t>113</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50" w:history="1">
        <w:r w:rsidRPr="00086583">
          <w:rPr>
            <w:rStyle w:val="Hyperlink"/>
            <w:noProof/>
          </w:rPr>
          <w:t>Figure 17-14. Fast Tile Plot of the Sum of Ozone (aggregated over 25 timesteps)</w:t>
        </w:r>
        <w:r>
          <w:rPr>
            <w:noProof/>
            <w:webHidden/>
          </w:rPr>
          <w:tab/>
        </w:r>
        <w:r>
          <w:rPr>
            <w:noProof/>
            <w:webHidden/>
          </w:rPr>
          <w:fldChar w:fldCharType="begin"/>
        </w:r>
        <w:r>
          <w:rPr>
            <w:noProof/>
            <w:webHidden/>
          </w:rPr>
          <w:instrText xml:space="preserve"> PAGEREF _Toc294622050 \h </w:instrText>
        </w:r>
        <w:r>
          <w:rPr>
            <w:noProof/>
            <w:webHidden/>
          </w:rPr>
        </w:r>
        <w:r>
          <w:rPr>
            <w:noProof/>
            <w:webHidden/>
          </w:rPr>
          <w:fldChar w:fldCharType="separate"/>
        </w:r>
        <w:r>
          <w:rPr>
            <w:noProof/>
            <w:webHidden/>
          </w:rPr>
          <w:t>114</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51" w:history="1">
        <w:r w:rsidRPr="00086583">
          <w:rPr>
            <w:rStyle w:val="Hyperlink"/>
            <w:noProof/>
          </w:rPr>
          <w:t>Figure 18-1. Location of run.bat script in Windows</w:t>
        </w:r>
        <w:r>
          <w:rPr>
            <w:noProof/>
            <w:webHidden/>
          </w:rPr>
          <w:tab/>
        </w:r>
        <w:r>
          <w:rPr>
            <w:noProof/>
            <w:webHidden/>
          </w:rPr>
          <w:fldChar w:fldCharType="begin"/>
        </w:r>
        <w:r>
          <w:rPr>
            <w:noProof/>
            <w:webHidden/>
          </w:rPr>
          <w:instrText xml:space="preserve"> PAGEREF _Toc294622051 \h </w:instrText>
        </w:r>
        <w:r>
          <w:rPr>
            <w:noProof/>
            <w:webHidden/>
          </w:rPr>
        </w:r>
        <w:r>
          <w:rPr>
            <w:noProof/>
            <w:webHidden/>
          </w:rPr>
          <w:fldChar w:fldCharType="separate"/>
        </w:r>
        <w:r>
          <w:rPr>
            <w:noProof/>
            <w:webHidden/>
          </w:rPr>
          <w:t>115</w:t>
        </w:r>
        <w:r>
          <w:rPr>
            <w:noProof/>
            <w:webHidden/>
          </w:rPr>
          <w:fldChar w:fldCharType="end"/>
        </w:r>
      </w:hyperlink>
    </w:p>
    <w:p w:rsidR="00997612" w:rsidRDefault="00997612">
      <w:pPr>
        <w:pStyle w:val="TableofFigures"/>
        <w:rPr>
          <w:rFonts w:asciiTheme="minorHAnsi" w:eastAsiaTheme="minorEastAsia" w:hAnsiTheme="minorHAnsi" w:cstheme="minorBidi"/>
          <w:noProof/>
          <w:sz w:val="22"/>
          <w:szCs w:val="22"/>
        </w:rPr>
      </w:pPr>
      <w:hyperlink w:anchor="_Toc294622052" w:history="1">
        <w:r w:rsidRPr="00086583">
          <w:rPr>
            <w:rStyle w:val="Hyperlink"/>
            <w:noProof/>
          </w:rPr>
          <w:t>Figure 18-2. Submit run.bat script from Run command</w:t>
        </w:r>
        <w:r>
          <w:rPr>
            <w:noProof/>
            <w:webHidden/>
          </w:rPr>
          <w:tab/>
        </w:r>
        <w:r>
          <w:rPr>
            <w:noProof/>
            <w:webHidden/>
          </w:rPr>
          <w:fldChar w:fldCharType="begin"/>
        </w:r>
        <w:r>
          <w:rPr>
            <w:noProof/>
            <w:webHidden/>
          </w:rPr>
          <w:instrText xml:space="preserve"> PAGEREF _Toc294622052 \h </w:instrText>
        </w:r>
        <w:r>
          <w:rPr>
            <w:noProof/>
            <w:webHidden/>
          </w:rPr>
        </w:r>
        <w:r>
          <w:rPr>
            <w:noProof/>
            <w:webHidden/>
          </w:rPr>
          <w:fldChar w:fldCharType="separate"/>
        </w:r>
        <w:r>
          <w:rPr>
            <w:noProof/>
            <w:webHidden/>
          </w:rPr>
          <w:t>116</w:t>
        </w:r>
        <w:r>
          <w:rPr>
            <w:noProof/>
            <w:webHidden/>
          </w:rPr>
          <w:fldChar w:fldCharType="end"/>
        </w:r>
      </w:hyperlink>
    </w:p>
    <w:p w:rsidR="00BA0E86" w:rsidRDefault="00423D8D" w:rsidP="003629BF">
      <w:pPr>
        <w:tabs>
          <w:tab w:val="left" w:pos="6690"/>
        </w:tabs>
        <w:ind w:right="571"/>
        <w:rPr>
          <w:noProof/>
        </w:rPr>
      </w:pPr>
      <w:r>
        <w:rPr>
          <w:noProof/>
        </w:rPr>
        <w:fldChar w:fldCharType="end"/>
      </w:r>
      <w:r w:rsidR="00BA0E86">
        <w:rPr>
          <w:noProof/>
        </w:rPr>
        <w:tab/>
      </w:r>
    </w:p>
    <w:p w:rsidR="00BA0E86" w:rsidRDefault="00BA0E86" w:rsidP="00D8315C">
      <w:pPr>
        <w:rPr>
          <w:noProof/>
        </w:rPr>
      </w:pPr>
    </w:p>
    <w:p w:rsidR="00BA0E86" w:rsidRPr="00D8315C" w:rsidRDefault="00BA0E86" w:rsidP="00D8315C">
      <w:pPr>
        <w:rPr>
          <w:b/>
        </w:rPr>
        <w:sectPr w:rsidR="00BA0E86" w:rsidRPr="00D8315C" w:rsidSect="00956BA3">
          <w:headerReference w:type="default" r:id="rId9"/>
          <w:footerReference w:type="default" r:id="rId10"/>
          <w:headerReference w:type="first" r:id="rId11"/>
          <w:pgSz w:w="12240" w:h="15840" w:code="1"/>
          <w:pgMar w:top="1440" w:right="1440" w:bottom="1440" w:left="1440" w:header="720" w:footer="720" w:gutter="0"/>
          <w:pgNumType w:fmt="lowerRoman"/>
          <w:cols w:space="720"/>
          <w:titlePg/>
          <w:docGrid w:linePitch="360"/>
        </w:sectPr>
      </w:pPr>
    </w:p>
    <w:p w:rsidR="00BA0E86" w:rsidRDefault="00BA0E86" w:rsidP="00E52E8F">
      <w:pPr>
        <w:pStyle w:val="Heading1"/>
      </w:pPr>
      <w:bookmarkStart w:id="2" w:name="_Toc119204777"/>
      <w:bookmarkStart w:id="3" w:name="_Toc197166105"/>
      <w:bookmarkStart w:id="4" w:name="_Toc292294988"/>
      <w:bookmarkStart w:id="5" w:name="_Toc294621812"/>
      <w:r w:rsidRPr="00424F7B">
        <w:lastRenderedPageBreak/>
        <w:t>Introduction</w:t>
      </w:r>
      <w:bookmarkEnd w:id="2"/>
      <w:bookmarkEnd w:id="3"/>
      <w:bookmarkEnd w:id="4"/>
      <w:bookmarkEnd w:id="5"/>
    </w:p>
    <w:p w:rsidR="00BA0E86" w:rsidRDefault="00BA0E86" w:rsidP="001F222E">
      <w:pPr>
        <w:pStyle w:val="Heading2"/>
      </w:pPr>
      <w:bookmarkStart w:id="6" w:name="_Toc197166106"/>
      <w:bookmarkStart w:id="7" w:name="_Toc292294989"/>
      <w:bookmarkStart w:id="8" w:name="_Toc294621813"/>
      <w:r>
        <w:t>Background</w:t>
      </w:r>
      <w:bookmarkEnd w:id="6"/>
      <w:bookmarkEnd w:id="7"/>
      <w:bookmarkEnd w:id="8"/>
      <w:r w:rsidRPr="002153D6">
        <w:t xml:space="preserve"> </w:t>
      </w:r>
    </w:p>
    <w:p w:rsidR="00BA0E86" w:rsidRPr="007159FA" w:rsidRDefault="00BA0E86" w:rsidP="002D2F72">
      <w:pPr>
        <w:pStyle w:val="BodyText"/>
      </w:pPr>
      <w:r w:rsidRPr="0029279B">
        <w:t>Th</w:t>
      </w:r>
      <w:r>
        <w:t xml:space="preserve">is manual describes how to use </w:t>
      </w:r>
      <w:r w:rsidRPr="007159FA">
        <w:t>the Visualization Environment for Rich Data Interpretation (VERDI).</w:t>
      </w:r>
      <w:r>
        <w:t xml:space="preserve"> </w:t>
      </w:r>
      <w:r w:rsidRPr="007159FA">
        <w:t xml:space="preserve">VERDI is a flexible </w:t>
      </w:r>
      <w:r>
        <w:t>and</w:t>
      </w:r>
      <w:r w:rsidRPr="007159FA">
        <w:t xml:space="preserve"> modular </w:t>
      </w:r>
      <w:r>
        <w:t xml:space="preserve">Java-based </w:t>
      </w:r>
      <w:r w:rsidRPr="007159FA">
        <w:t xml:space="preserve">visualization software </w:t>
      </w:r>
      <w:r>
        <w:t>tool</w:t>
      </w:r>
      <w:r w:rsidRPr="007159FA">
        <w:t xml:space="preserve"> that allows users to visualize multivariate gridded environmental</w:t>
      </w:r>
      <w:r>
        <w:t xml:space="preserve"> </w:t>
      </w:r>
      <w:r w:rsidRPr="007159FA">
        <w:t>datasets</w:t>
      </w:r>
      <w:r>
        <w:t xml:space="preserve"> created by environmental modeling systems such as the Community Multiscale Air Quality (CMAQ) modeling system and the Weather Research and Forecasting (WRF) modeling system</w:t>
      </w:r>
      <w:r w:rsidRPr="007159FA">
        <w:t xml:space="preserve">. </w:t>
      </w:r>
      <w:r>
        <w:t xml:space="preserve">These systems </w:t>
      </w:r>
      <w:r w:rsidRPr="007159FA">
        <w:t>produce files of gridded concentration and deposition fields t</w:t>
      </w:r>
      <w:r>
        <w:t xml:space="preserve">hat users need to </w:t>
      </w:r>
      <w:r w:rsidRPr="007159FA">
        <w:t xml:space="preserve">visualize and compare with observational data </w:t>
      </w:r>
      <w:r>
        <w:t xml:space="preserve">both spatially and temporally. </w:t>
      </w:r>
      <w:r w:rsidRPr="007159FA">
        <w:t>VERDI</w:t>
      </w:r>
      <w:r>
        <w:t xml:space="preserve"> can facilitate these types of analyses</w:t>
      </w:r>
      <w:r w:rsidRPr="007159FA">
        <w:t>.</w:t>
      </w:r>
    </w:p>
    <w:p w:rsidR="00BA0E86" w:rsidRPr="00204747" w:rsidRDefault="00BA0E86" w:rsidP="00AD4FA7">
      <w:pPr>
        <w:pStyle w:val="Header"/>
        <w:tabs>
          <w:tab w:val="clear" w:pos="8640"/>
          <w:tab w:val="left" w:pos="3150"/>
          <w:tab w:val="right" w:pos="9360"/>
        </w:tabs>
        <w:spacing w:before="160"/>
        <w:rPr>
          <w:rFonts w:ascii="Arial" w:hAnsi="Arial" w:cs="Arial"/>
          <w:bCs/>
        </w:rPr>
      </w:pPr>
      <w:r>
        <w:t>Initial development of VERDI was done by the Argonne National Laboratory for the U.S. Environmental Protection Agency (EPA) and its user community. Argonne National Laboratory's work was supported by the EPA though U.S. Department of Energy contract DE-AC02-06CH11357.  Further development has been performed by the University of North Carolina Institute for the Environment under U.S. EPA Contract No. EP-W-05-045 and EP-W-09-023, by Lockheed Corporation under U.S. EPA contract No. 68-W-04-005, and Argonne National Laboratory.  VERDI is licensed under the Gnu Public License (GPL) version 3, and the source code is available through verdi.sourceforge.net.  Instructions for developers within the community are included in the Devel</w:t>
      </w:r>
      <w:r w:rsidR="001E088E">
        <w:t>oper User Guide (see Section 1.3</w:t>
      </w:r>
      <w:r>
        <w:t xml:space="preserve">). VERDI is supported by the Community Modeling and Analysis System (CMAS) Center under U.S. EPA Contract No. EP-W-09-023. </w:t>
      </w:r>
      <w:r w:rsidR="00B26889">
        <w:t xml:space="preserve">The batch script and VERDI Script Editor were developed and documented under U.S. EPA Contract No. EP-D-07-102, through an Office of Air Quality Planning and Standards project managed by Kirk Baker. </w:t>
      </w:r>
      <w:r>
        <w:t>The CMAS Center is located within the Institute for the Environment at the University of North Carolina at Chapel Hill.</w:t>
      </w:r>
    </w:p>
    <w:p w:rsidR="00BA0E86" w:rsidRDefault="00BA0E86" w:rsidP="002D2F72">
      <w:pPr>
        <w:pStyle w:val="BodyText"/>
      </w:pPr>
      <w:r>
        <w:t xml:space="preserve">This guide describes VERDI version </w:t>
      </w:r>
      <w:r w:rsidR="00215730">
        <w:t>1.4</w:t>
      </w:r>
      <w:r>
        <w:t xml:space="preserve"> </w:t>
      </w:r>
      <w:r w:rsidRPr="00E57AB1">
        <w:t>released</w:t>
      </w:r>
      <w:r w:rsidR="00341DEC">
        <w:t xml:space="preserve"> in </w:t>
      </w:r>
      <w:r w:rsidR="00F01C0C">
        <w:t>May</w:t>
      </w:r>
      <w:r w:rsidR="00341DEC">
        <w:t xml:space="preserve"> </w:t>
      </w:r>
      <w:r w:rsidR="004723A2">
        <w:t>201</w:t>
      </w:r>
      <w:r w:rsidR="00DF5CE2">
        <w:t>1</w:t>
      </w:r>
      <w:r w:rsidR="004723A2">
        <w:t xml:space="preserve">. </w:t>
      </w:r>
    </w:p>
    <w:p w:rsidR="00BA0E86" w:rsidRDefault="00BA0E86" w:rsidP="002D2F72">
      <w:pPr>
        <w:pStyle w:val="BodyText"/>
      </w:pPr>
      <w:r>
        <w:t>The following are useful web links for obtaining VERDI downloads and support:</w:t>
      </w:r>
    </w:p>
    <w:p w:rsidR="00BA0E86" w:rsidRDefault="00BA0E86" w:rsidP="00D75897">
      <w:pPr>
        <w:pStyle w:val="BodyText"/>
        <w:numPr>
          <w:ilvl w:val="0"/>
          <w:numId w:val="10"/>
        </w:numPr>
      </w:pPr>
      <w:r>
        <w:t>VERDI Visualization Tool web site:</w:t>
      </w:r>
    </w:p>
    <w:p w:rsidR="00BA0E86" w:rsidRDefault="000C75F4" w:rsidP="002D2F72">
      <w:pPr>
        <w:pStyle w:val="BodyText"/>
      </w:pPr>
      <w:hyperlink r:id="rId12" w:history="1">
        <w:r w:rsidR="00BA0E86">
          <w:rPr>
            <w:rStyle w:val="Hyperlink"/>
          </w:rPr>
          <w:t>http://www.verdi-tool.org</w:t>
        </w:r>
      </w:hyperlink>
    </w:p>
    <w:p w:rsidR="00BA0E86" w:rsidRPr="00F176C1" w:rsidRDefault="00BA0E86" w:rsidP="00D75897">
      <w:pPr>
        <w:pStyle w:val="BodyText"/>
        <w:numPr>
          <w:ilvl w:val="0"/>
          <w:numId w:val="10"/>
        </w:numPr>
      </w:pPr>
      <w:r>
        <w:t xml:space="preserve">CMAS download page for users of VERDI: </w:t>
      </w:r>
      <w:r>
        <w:br/>
      </w:r>
      <w:hyperlink r:id="rId13" w:history="1">
        <w:r w:rsidR="0096277E" w:rsidRPr="001E088E">
          <w:rPr>
            <w:rStyle w:val="Hyperlink"/>
          </w:rPr>
          <w:t>http://www.cmascenter.org/download/software.cfm</w:t>
        </w:r>
      </w:hyperlink>
    </w:p>
    <w:p w:rsidR="00BA0E86" w:rsidRDefault="00BA0E86" w:rsidP="00D75897">
      <w:pPr>
        <w:pStyle w:val="BodyText"/>
        <w:numPr>
          <w:ilvl w:val="0"/>
          <w:numId w:val="10"/>
        </w:numPr>
      </w:pPr>
      <w:r>
        <w:t>CMAS SourceForge.net website for developers of VERDI:</w:t>
      </w:r>
    </w:p>
    <w:p w:rsidR="00BA0E86" w:rsidRPr="003C0F54" w:rsidRDefault="000C75F4" w:rsidP="002D2F72">
      <w:pPr>
        <w:pStyle w:val="BodyText"/>
      </w:pPr>
      <w:hyperlink r:id="rId14" w:history="1">
        <w:r w:rsidR="00BA0E86" w:rsidRPr="00E975C4">
          <w:rPr>
            <w:rStyle w:val="Hyperlink"/>
          </w:rPr>
          <w:t>http://sourceforge.net/projects/verdi/</w:t>
        </w:r>
      </w:hyperlink>
    </w:p>
    <w:p w:rsidR="00AB115A" w:rsidRDefault="00AB115A" w:rsidP="00D75897">
      <w:pPr>
        <w:pStyle w:val="BodyText"/>
        <w:numPr>
          <w:ilvl w:val="0"/>
          <w:numId w:val="10"/>
        </w:numPr>
      </w:pPr>
      <w:r>
        <w:t>VERDI Frequently Asked Questions</w:t>
      </w:r>
      <w:r w:rsidR="00E52E8F">
        <w:t xml:space="preserve"> (FAQs):</w:t>
      </w:r>
    </w:p>
    <w:p w:rsidR="0096277E" w:rsidRDefault="000C75F4" w:rsidP="002D2F72">
      <w:pPr>
        <w:pStyle w:val="BodyText"/>
      </w:pPr>
      <w:hyperlink r:id="rId15" w:history="1">
        <w:r w:rsidR="0096277E" w:rsidRPr="0096277E">
          <w:rPr>
            <w:rStyle w:val="Hyperlink"/>
          </w:rPr>
          <w:t>http://www.verdi-tool.org</w:t>
        </w:r>
        <w:r w:rsidR="0096277E" w:rsidRPr="0004076A">
          <w:rPr>
            <w:rStyle w:val="Hyperlink"/>
          </w:rPr>
          <w:t>/VERDI.faq.html</w:t>
        </w:r>
      </w:hyperlink>
    </w:p>
    <w:p w:rsidR="003929CD" w:rsidRDefault="003929CD" w:rsidP="00D75897">
      <w:pPr>
        <w:pStyle w:val="BodyText"/>
        <w:numPr>
          <w:ilvl w:val="0"/>
          <w:numId w:val="10"/>
        </w:numPr>
      </w:pPr>
      <w:r>
        <w:lastRenderedPageBreak/>
        <w:t xml:space="preserve">To query M3USER listserv for VERDI related technical support questions and answers: </w:t>
      </w:r>
      <w:hyperlink r:id="rId16" w:history="1">
        <w:r w:rsidRPr="0004076A">
          <w:rPr>
            <w:rStyle w:val="Hyperlink"/>
          </w:rPr>
          <w:t>http://lists.unc.edu/read/?forum=m3user</w:t>
        </w:r>
      </w:hyperlink>
    </w:p>
    <w:p w:rsidR="003929CD" w:rsidRPr="005F16A8" w:rsidRDefault="003929CD" w:rsidP="002D2F72">
      <w:pPr>
        <w:pStyle w:val="BodyText"/>
      </w:pPr>
    </w:p>
    <w:p w:rsidR="00BA0E86" w:rsidRPr="00A6070D" w:rsidRDefault="00BA0E86" w:rsidP="00D75897">
      <w:pPr>
        <w:pStyle w:val="BodyText"/>
        <w:numPr>
          <w:ilvl w:val="0"/>
          <w:numId w:val="10"/>
        </w:numPr>
      </w:pPr>
      <w:r>
        <w:t xml:space="preserve">To </w:t>
      </w:r>
      <w:r w:rsidR="00341DEC">
        <w:t xml:space="preserve">query bugs and </w:t>
      </w:r>
      <w:r>
        <w:t xml:space="preserve">submit bug reports, questions, and/or requests: </w:t>
      </w:r>
      <w:hyperlink r:id="rId17" w:history="1">
        <w:r>
          <w:rPr>
            <w:rStyle w:val="Hyperlink"/>
          </w:rPr>
          <w:t>http://bugz.unc.edu/enter_bug.cgi?product=VERDI</w:t>
        </w:r>
      </w:hyperlink>
      <w:r>
        <w:br/>
        <w:t>(If you do not already have a login and password, click the “Home” link for instructions on how to obtain them.)</w:t>
      </w:r>
    </w:p>
    <w:p w:rsidR="00BA0E86" w:rsidRDefault="00BA0E86" w:rsidP="001F222E">
      <w:pPr>
        <w:pStyle w:val="Heading2"/>
      </w:pPr>
      <w:r>
        <w:t xml:space="preserve"> </w:t>
      </w:r>
      <w:bookmarkStart w:id="9" w:name="_Toc197166107"/>
      <w:bookmarkStart w:id="10" w:name="_Toc292294990"/>
      <w:bookmarkStart w:id="11" w:name="_Toc294621814"/>
      <w:r>
        <w:t xml:space="preserve">Where to Obtain </w:t>
      </w:r>
      <w:bookmarkEnd w:id="9"/>
      <w:r>
        <w:t>VERDI</w:t>
      </w:r>
      <w:bookmarkEnd w:id="10"/>
      <w:bookmarkEnd w:id="11"/>
    </w:p>
    <w:p w:rsidR="00BA0E86" w:rsidRDefault="00BA0E86" w:rsidP="002D2F72">
      <w:pPr>
        <w:pStyle w:val="BodyText"/>
      </w:pPr>
      <w:r>
        <w:t xml:space="preserve">You can download the latest version of VERDI from </w:t>
      </w:r>
      <w:hyperlink r:id="rId18" w:history="1">
        <w:r w:rsidRPr="007E4032">
          <w:rPr>
            <w:rStyle w:val="Hyperlink"/>
          </w:rPr>
          <w:t>http://www.verdi-tool.org/</w:t>
        </w:r>
      </w:hyperlink>
      <w:r>
        <w:t xml:space="preserve"> (see Figure 1-1). When you click on the link to download VERDI, you will be sent to the CMAS Model Download Center.  To download and install VERDI, follow the instructions below, skipping step 2.  Alternatively, you may also begin at the CMAS web site </w:t>
      </w:r>
      <w:hyperlink r:id="rId19" w:history="1">
        <w:r w:rsidRPr="00B72343">
          <w:rPr>
            <w:rStyle w:val="Hyperlink"/>
          </w:rPr>
          <w:t>http://www.cmascenter.org</w:t>
        </w:r>
      </w:hyperlink>
      <w:r>
        <w:t>, and follow the instructions below:</w:t>
      </w:r>
    </w:p>
    <w:p w:rsidR="00BA0E86" w:rsidRPr="004345AB" w:rsidRDefault="00BA0E86" w:rsidP="00D75897">
      <w:pPr>
        <w:pStyle w:val="BodyText"/>
        <w:numPr>
          <w:ilvl w:val="0"/>
          <w:numId w:val="11"/>
        </w:numPr>
        <w:rPr>
          <w:rStyle w:val="CommentReference"/>
          <w:sz w:val="24"/>
          <w:szCs w:val="24"/>
        </w:rPr>
      </w:pPr>
      <w:r>
        <w:t>Log in using an existing CMAS account, or create a new CMAS account.</w:t>
      </w:r>
    </w:p>
    <w:p w:rsidR="00BA0E86" w:rsidRDefault="00BA0E86" w:rsidP="00D75897">
      <w:pPr>
        <w:pStyle w:val="BodyText"/>
        <w:numPr>
          <w:ilvl w:val="0"/>
          <w:numId w:val="11"/>
        </w:numPr>
      </w:pPr>
      <w:r>
        <w:t>Hover the cursor over the Download Center link on the left-hand side of the web site and choose MODELS from the menu that appears.</w:t>
      </w:r>
    </w:p>
    <w:p w:rsidR="00BA0E86" w:rsidRDefault="00BA0E86" w:rsidP="00D75897">
      <w:pPr>
        <w:pStyle w:val="BodyText"/>
        <w:numPr>
          <w:ilvl w:val="0"/>
          <w:numId w:val="11"/>
        </w:numPr>
      </w:pPr>
      <w:r>
        <w:rPr>
          <w:rStyle w:val="CommentReference"/>
          <w:vanish/>
        </w:rPr>
        <w:t xml:space="preserve"> </w:t>
      </w:r>
      <w:r>
        <w:t xml:space="preserve">Select a model family to download, as shown in Figure 1-2. Use the pull-down list to select VERDI, and then click Submit. </w:t>
      </w:r>
    </w:p>
    <w:p w:rsidR="00BA0E86" w:rsidRDefault="00BA0E86" w:rsidP="00D75897">
      <w:pPr>
        <w:pStyle w:val="BodyText"/>
        <w:numPr>
          <w:ilvl w:val="0"/>
          <w:numId w:val="11"/>
        </w:numPr>
      </w:pPr>
      <w:r>
        <w:t xml:space="preserve">Select the product you wish to download, as shown in Figure 1-3. Also specify the type of computer you are planning to run VERDI on (such as Linux PC, Windows, or Other) from the items in the </w:t>
      </w:r>
      <w:r w:rsidRPr="004147BE">
        <w:t>scroll list.</w:t>
      </w:r>
      <w:r>
        <w:t xml:space="preserve"> Note that the compilers question is not relevant for VERDI so it can be skipped. Finally, click Submit.</w:t>
      </w:r>
    </w:p>
    <w:p w:rsidR="00BA0E86" w:rsidRDefault="00BA0E86" w:rsidP="00D75897">
      <w:pPr>
        <w:pStyle w:val="BodyText"/>
        <w:numPr>
          <w:ilvl w:val="0"/>
          <w:numId w:val="11"/>
        </w:numPr>
      </w:pPr>
      <w:r>
        <w:t>In the table that appears, follow the links to the Linux or Windows installation instructions, the release notes file, the user’s manual, the test documentation, and either a zip archive for Windows or a gzipped tar archive for Linux (see Figure 1-4).</w:t>
      </w:r>
    </w:p>
    <w:p w:rsidR="00BA0E86" w:rsidRPr="00B94A8D" w:rsidRDefault="00BA0E86" w:rsidP="00A41E93">
      <w:pPr>
        <w:pStyle w:val="Figureheading"/>
      </w:pPr>
      <w:bookmarkStart w:id="12" w:name="_Toc197166184"/>
      <w:bookmarkStart w:id="13" w:name="_Toc241299218"/>
      <w:bookmarkStart w:id="14" w:name="_Toc241299354"/>
      <w:bookmarkStart w:id="15" w:name="_Toc294621942"/>
      <w:r w:rsidRPr="00B94A8D">
        <w:lastRenderedPageBreak/>
        <w:t xml:space="preserve">Figure </w:t>
      </w:r>
      <w:fldSimple w:instr=" STYLEREF 1 \s ">
        <w:r w:rsidR="00A6772F">
          <w:rPr>
            <w:noProof/>
          </w:rPr>
          <w:t>1</w:t>
        </w:r>
      </w:fldSimple>
      <w:r>
        <w:noBreakHyphen/>
      </w:r>
      <w:fldSimple w:instr=" SEQ Figure \* ARABIC \s 1 ">
        <w:r w:rsidR="00A6772F">
          <w:rPr>
            <w:noProof/>
          </w:rPr>
          <w:t>1</w:t>
        </w:r>
      </w:fldSimple>
      <w:r w:rsidR="004E1928">
        <w:rPr>
          <w:noProof/>
        </w:rPr>
        <w:t>.</w:t>
      </w:r>
      <w:r w:rsidRPr="00B94A8D">
        <w:t xml:space="preserve"> Top of Main VERDI Web</w:t>
      </w:r>
      <w:r>
        <w:t xml:space="preserve"> S</w:t>
      </w:r>
      <w:r w:rsidRPr="00B94A8D">
        <w:t>ite</w:t>
      </w:r>
      <w:r>
        <w:t xml:space="preserve"> Page</w:t>
      </w:r>
      <w:bookmarkEnd w:id="12"/>
      <w:bookmarkEnd w:id="13"/>
      <w:bookmarkEnd w:id="14"/>
      <w:bookmarkEnd w:id="15"/>
    </w:p>
    <w:p w:rsidR="00BA0E86" w:rsidRPr="00C72FA9" w:rsidRDefault="000C75F4" w:rsidP="0004623F">
      <w:pPr>
        <w:spacing w:after="480"/>
        <w:jc w:val="center"/>
      </w:pPr>
      <w:r>
        <w:rPr>
          <w:noProof/>
        </w:rPr>
        <w:drawing>
          <wp:inline distT="0" distB="0" distL="0" distR="0" wp14:anchorId="6C94FB6D" wp14:editId="2A7E694E">
            <wp:extent cx="5943600" cy="3793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93490"/>
                    </a:xfrm>
                    <a:prstGeom prst="rect">
                      <a:avLst/>
                    </a:prstGeom>
                  </pic:spPr>
                </pic:pic>
              </a:graphicData>
            </a:graphic>
          </wp:inline>
        </w:drawing>
      </w:r>
    </w:p>
    <w:p w:rsidR="00BA0E86" w:rsidRPr="00974F25" w:rsidRDefault="00BA0E86" w:rsidP="00752957">
      <w:pPr>
        <w:pStyle w:val="Figureheading"/>
      </w:pPr>
      <w:bookmarkStart w:id="16" w:name="_Toc197166185"/>
      <w:bookmarkStart w:id="17" w:name="_Toc241299219"/>
      <w:bookmarkStart w:id="18" w:name="_Toc241299355"/>
      <w:bookmarkStart w:id="19" w:name="_Toc294621943"/>
      <w:r w:rsidRPr="00974F25">
        <w:lastRenderedPageBreak/>
        <w:t xml:space="preserve">Figure </w:t>
      </w:r>
      <w:fldSimple w:instr=" STYLEREF 1 \s ">
        <w:r w:rsidR="00A6772F">
          <w:rPr>
            <w:noProof/>
          </w:rPr>
          <w:t>1</w:t>
        </w:r>
      </w:fldSimple>
      <w:r>
        <w:noBreakHyphen/>
      </w:r>
      <w:fldSimple w:instr=" SEQ Figure \* ARABIC \s 1 ">
        <w:r w:rsidR="00A6772F">
          <w:rPr>
            <w:noProof/>
          </w:rPr>
          <w:t>2</w:t>
        </w:r>
      </w:fldSimple>
      <w:r w:rsidR="004E1928">
        <w:rPr>
          <w:noProof/>
        </w:rPr>
        <w:t>.</w:t>
      </w:r>
      <w:r w:rsidRPr="00974F25">
        <w:t xml:space="preserve"> Downloading VERDI from the CMAS Web Site</w:t>
      </w:r>
      <w:bookmarkEnd w:id="16"/>
      <w:bookmarkEnd w:id="17"/>
      <w:bookmarkEnd w:id="18"/>
      <w:r>
        <w:t>, Step 1</w:t>
      </w:r>
      <w:bookmarkEnd w:id="19"/>
    </w:p>
    <w:p w:rsidR="00BA0E86" w:rsidRPr="00954BE7" w:rsidRDefault="000C75F4" w:rsidP="0004623F">
      <w:pPr>
        <w:spacing w:after="480"/>
        <w:jc w:val="center"/>
      </w:pPr>
      <w:r>
        <w:rPr>
          <w:noProof/>
        </w:rPr>
        <w:drawing>
          <wp:inline distT="0" distB="0" distL="0" distR="0" wp14:anchorId="4E9A8D9B" wp14:editId="1A375CF6">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rsidR="00BA0E86" w:rsidRPr="00974F25" w:rsidRDefault="00BA0E86" w:rsidP="00752957">
      <w:pPr>
        <w:pStyle w:val="Figureheading"/>
      </w:pPr>
      <w:bookmarkStart w:id="20" w:name="_Toc197166186"/>
      <w:bookmarkStart w:id="21" w:name="_Toc241299220"/>
      <w:bookmarkStart w:id="22" w:name="_Toc241299356"/>
      <w:bookmarkStart w:id="23" w:name="_Toc294621944"/>
      <w:r w:rsidRPr="00974F25">
        <w:lastRenderedPageBreak/>
        <w:t xml:space="preserve">Figure </w:t>
      </w:r>
      <w:fldSimple w:instr=" STYLEREF 1 \s ">
        <w:r w:rsidR="00A6772F">
          <w:rPr>
            <w:noProof/>
          </w:rPr>
          <w:t>1</w:t>
        </w:r>
      </w:fldSimple>
      <w:r>
        <w:noBreakHyphen/>
      </w:r>
      <w:fldSimple w:instr=" SEQ Figure \* ARABIC \s 1 ">
        <w:r w:rsidR="00A6772F">
          <w:rPr>
            <w:noProof/>
          </w:rPr>
          <w:t>3</w:t>
        </w:r>
      </w:fldSimple>
      <w:r w:rsidR="004E1928">
        <w:rPr>
          <w:noProof/>
        </w:rPr>
        <w:t>.</w:t>
      </w:r>
      <w:r w:rsidRPr="00974F25">
        <w:t xml:space="preserve"> Downloading VERDI from the CMAS Web Site</w:t>
      </w:r>
      <w:bookmarkEnd w:id="20"/>
      <w:bookmarkEnd w:id="21"/>
      <w:bookmarkEnd w:id="22"/>
      <w:r>
        <w:t>, Step 2</w:t>
      </w:r>
      <w:bookmarkEnd w:id="23"/>
    </w:p>
    <w:p w:rsidR="00BA0E86" w:rsidRDefault="000C75F4" w:rsidP="0004623F">
      <w:pPr>
        <w:spacing w:after="480"/>
        <w:jc w:val="center"/>
      </w:pPr>
      <w:r>
        <w:rPr>
          <w:noProof/>
        </w:rPr>
        <w:drawing>
          <wp:inline distT="0" distB="0" distL="0" distR="0" wp14:anchorId="58F60130" wp14:editId="709874A3">
            <wp:extent cx="5943600" cy="37934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93490"/>
                    </a:xfrm>
                    <a:prstGeom prst="rect">
                      <a:avLst/>
                    </a:prstGeom>
                  </pic:spPr>
                </pic:pic>
              </a:graphicData>
            </a:graphic>
          </wp:inline>
        </w:drawing>
      </w:r>
    </w:p>
    <w:p w:rsidR="00BA0E86" w:rsidRPr="00974F25" w:rsidRDefault="00BA0E86" w:rsidP="00752957">
      <w:pPr>
        <w:pStyle w:val="Figureheading"/>
      </w:pPr>
      <w:bookmarkStart w:id="24" w:name="_Toc197166187"/>
      <w:bookmarkStart w:id="25" w:name="_Toc241299221"/>
      <w:bookmarkStart w:id="26" w:name="_Toc241299357"/>
      <w:bookmarkStart w:id="27" w:name="_Toc294621945"/>
      <w:r w:rsidRPr="00974F25">
        <w:lastRenderedPageBreak/>
        <w:t xml:space="preserve">Figure </w:t>
      </w:r>
      <w:fldSimple w:instr=" STYLEREF 1 \s ">
        <w:r w:rsidR="00A6772F">
          <w:rPr>
            <w:noProof/>
          </w:rPr>
          <w:t>1</w:t>
        </w:r>
      </w:fldSimple>
      <w:r>
        <w:noBreakHyphen/>
      </w:r>
      <w:fldSimple w:instr=" SEQ Figure \* ARABIC \s 1 ">
        <w:r w:rsidR="00A6772F">
          <w:rPr>
            <w:noProof/>
          </w:rPr>
          <w:t>4</w:t>
        </w:r>
      </w:fldSimple>
      <w:r w:rsidR="004E1928">
        <w:rPr>
          <w:noProof/>
        </w:rPr>
        <w:t>.</w:t>
      </w:r>
      <w:r w:rsidRPr="00974F25">
        <w:t xml:space="preserve"> Downloading VERDI from the CMAS Web Site</w:t>
      </w:r>
      <w:bookmarkEnd w:id="24"/>
      <w:bookmarkEnd w:id="25"/>
      <w:bookmarkEnd w:id="26"/>
      <w:r>
        <w:t>, Step 3</w:t>
      </w:r>
      <w:bookmarkEnd w:id="27"/>
    </w:p>
    <w:p w:rsidR="00BA0E86" w:rsidRDefault="000C75F4" w:rsidP="0004623F">
      <w:pPr>
        <w:spacing w:after="480"/>
        <w:jc w:val="center"/>
      </w:pPr>
      <w:r>
        <w:rPr>
          <w:noProof/>
        </w:rPr>
        <w:drawing>
          <wp:inline distT="0" distB="0" distL="0" distR="0" wp14:anchorId="23BF8821" wp14:editId="05D617A8">
            <wp:extent cx="5943600" cy="37934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93490"/>
                    </a:xfrm>
                    <a:prstGeom prst="rect">
                      <a:avLst/>
                    </a:prstGeom>
                  </pic:spPr>
                </pic:pic>
              </a:graphicData>
            </a:graphic>
          </wp:inline>
        </w:drawing>
      </w:r>
    </w:p>
    <w:p w:rsidR="00BA0E86" w:rsidRDefault="00BA0E86" w:rsidP="001F222E">
      <w:pPr>
        <w:pStyle w:val="Heading2"/>
      </w:pPr>
      <w:bookmarkStart w:id="28" w:name="_Toc197166108"/>
      <w:bookmarkStart w:id="29" w:name="_Toc292294991"/>
      <w:bookmarkStart w:id="30" w:name="_Toc294621815"/>
      <w:r>
        <w:t>Where to Obtain VERDI Documentation</w:t>
      </w:r>
      <w:bookmarkEnd w:id="28"/>
      <w:bookmarkEnd w:id="29"/>
      <w:bookmarkEnd w:id="30"/>
    </w:p>
    <w:p w:rsidR="00BA0E86" w:rsidRDefault="00BA0E86" w:rsidP="002D2F72">
      <w:pPr>
        <w:pStyle w:val="BodyText"/>
      </w:pPr>
      <w:r>
        <w:t>Documentation is available in several locations, described below.</w:t>
      </w:r>
      <w:r w:rsidRPr="005A765E">
        <w:t xml:space="preserve"> </w:t>
      </w:r>
      <w:r>
        <w:t xml:space="preserve">Each location provides links to the available documentation for VERDI, which can be viewed in your web browser or downloaded and saved to your computer.     </w:t>
      </w:r>
    </w:p>
    <w:p w:rsidR="00BA0E86" w:rsidRDefault="00BA0E86" w:rsidP="00D75897">
      <w:pPr>
        <w:pStyle w:val="BodyText"/>
        <w:numPr>
          <w:ilvl w:val="0"/>
          <w:numId w:val="16"/>
        </w:numPr>
      </w:pPr>
      <w:r>
        <w:t>The VERDI download page on the CMAS website (accessed using step 4 in Section 1.2) contains links to all of the available documentation.</w:t>
      </w:r>
    </w:p>
    <w:p w:rsidR="00BA0E86" w:rsidRDefault="00BA0E86" w:rsidP="00D75897">
      <w:pPr>
        <w:pStyle w:val="BodyText"/>
        <w:numPr>
          <w:ilvl w:val="0"/>
          <w:numId w:val="16"/>
        </w:numPr>
      </w:pPr>
      <w:r>
        <w:t xml:space="preserve">On the left-hand side of the </w:t>
      </w:r>
      <w:hyperlink r:id="rId24" w:history="1">
        <w:r w:rsidRPr="0052568D">
          <w:rPr>
            <w:rStyle w:val="Hyperlink"/>
          </w:rPr>
          <w:t>www.cmascenter.org</w:t>
        </w:r>
      </w:hyperlink>
      <w:r>
        <w:t xml:space="preserve"> web site, you can </w:t>
      </w:r>
      <w:proofErr w:type="gramStart"/>
      <w:r>
        <w:t>hover</w:t>
      </w:r>
      <w:proofErr w:type="gramEnd"/>
      <w:r>
        <w:t xml:space="preserve"> the cursor over the Help Desk link and choose DOCUMENTATION from the menu that appears. Select the product documentation that you want from the drop-down list (Figure 1-5) and click Submit. Select the model release from the drop-down list and click </w:t>
      </w:r>
      <w:r w:rsidRPr="004147BE">
        <w:t>Search.</w:t>
      </w:r>
      <w:r>
        <w:t xml:space="preserve"> The resulting documentation pane shows that the available documentation for the chosen release of VERDI. </w:t>
      </w:r>
    </w:p>
    <w:p w:rsidR="00BA0E86" w:rsidRDefault="00BA0E86" w:rsidP="00D75897">
      <w:pPr>
        <w:pStyle w:val="BodyText"/>
        <w:numPr>
          <w:ilvl w:val="0"/>
          <w:numId w:val="16"/>
        </w:numPr>
      </w:pPr>
      <w:r>
        <w:t xml:space="preserve">From the </w:t>
      </w:r>
      <w:hyperlink r:id="rId25" w:history="1">
        <w:r w:rsidRPr="00715D83">
          <w:rPr>
            <w:rStyle w:val="Hyperlink"/>
          </w:rPr>
          <w:t>www.verdi-tool.org</w:t>
        </w:r>
      </w:hyperlink>
      <w:r>
        <w:t xml:space="preserve"> web site, there are two ways to access the VERDI documentation on the </w:t>
      </w:r>
      <w:hyperlink r:id="rId26" w:history="1">
        <w:r w:rsidRPr="00975998">
          <w:rPr>
            <w:rStyle w:val="Hyperlink"/>
          </w:rPr>
          <w:t>www.cmascenter.org</w:t>
        </w:r>
      </w:hyperlink>
      <w:r>
        <w:t xml:space="preserve"> model documentation web page: (1) A link near the top of the </w:t>
      </w:r>
      <w:hyperlink r:id="rId27" w:history="1">
        <w:r w:rsidRPr="00715D83">
          <w:rPr>
            <w:rStyle w:val="Hyperlink"/>
          </w:rPr>
          <w:t>www.verdi-tool.org</w:t>
        </w:r>
      </w:hyperlink>
      <w:r>
        <w:t xml:space="preserve"> home page sends you to a new page where you choose the model version. When you click submit, you are taken to the </w:t>
      </w:r>
      <w:hyperlink r:id="rId28" w:history="1">
        <w:r w:rsidRPr="00975998">
          <w:rPr>
            <w:rStyle w:val="Hyperlink"/>
          </w:rPr>
          <w:t>www.cmascenter.org</w:t>
        </w:r>
      </w:hyperlink>
      <w:r>
        <w:t xml:space="preserve"> VERDI documentation web page. (2) Direct links from a box on the right-hand side of the </w:t>
      </w:r>
      <w:hyperlink r:id="rId29" w:history="1">
        <w:r w:rsidRPr="00975998">
          <w:rPr>
            <w:rStyle w:val="Hyperlink"/>
          </w:rPr>
          <w:t>www.verdi-tool.org</w:t>
        </w:r>
      </w:hyperlink>
      <w:r>
        <w:t xml:space="preserve"> home page take you to the documentation </w:t>
      </w:r>
      <w:r>
        <w:lastRenderedPageBreak/>
        <w:t>available for VERDI.  Figure 1-6 shows the list of documentation that is available for download.</w:t>
      </w:r>
    </w:p>
    <w:p w:rsidR="00BA0E86" w:rsidRPr="00974F25" w:rsidRDefault="00BA0E86" w:rsidP="00A41E93">
      <w:pPr>
        <w:pStyle w:val="Figureheading"/>
      </w:pPr>
      <w:bookmarkStart w:id="31" w:name="_Toc197166188"/>
      <w:bookmarkStart w:id="32" w:name="_Toc241299222"/>
      <w:bookmarkStart w:id="33" w:name="_Toc241299358"/>
      <w:bookmarkStart w:id="34" w:name="_Toc294621946"/>
      <w:r w:rsidRPr="00974F25">
        <w:t xml:space="preserve">Figure </w:t>
      </w:r>
      <w:fldSimple w:instr=" STYLEREF 1 \s ">
        <w:r w:rsidR="00A6772F">
          <w:rPr>
            <w:noProof/>
          </w:rPr>
          <w:t>1</w:t>
        </w:r>
      </w:fldSimple>
      <w:r>
        <w:noBreakHyphen/>
      </w:r>
      <w:r w:rsidR="00525F8A">
        <w:t>5</w:t>
      </w:r>
      <w:r w:rsidR="004E1928">
        <w:rPr>
          <w:noProof/>
        </w:rPr>
        <w:t>.</w:t>
      </w:r>
      <w:r w:rsidRPr="00974F25">
        <w:t xml:space="preserve"> Getting Documentation on VERDI from the CMAS Web Site</w:t>
      </w:r>
      <w:bookmarkEnd w:id="31"/>
      <w:bookmarkEnd w:id="32"/>
      <w:bookmarkEnd w:id="33"/>
      <w:bookmarkEnd w:id="34"/>
    </w:p>
    <w:p w:rsidR="00BA0E86" w:rsidRDefault="000E1BC6" w:rsidP="0004623F">
      <w:pPr>
        <w:spacing w:before="240" w:after="480"/>
        <w:jc w:val="center"/>
      </w:pPr>
      <w:r>
        <w:rPr>
          <w:noProof/>
        </w:rPr>
        <w:drawing>
          <wp:inline distT="0" distB="0" distL="0" distR="0" wp14:anchorId="09EE5A07" wp14:editId="18008401">
            <wp:extent cx="4972050" cy="3533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2050" cy="3533775"/>
                    </a:xfrm>
                    <a:prstGeom prst="rect">
                      <a:avLst/>
                    </a:prstGeom>
                    <a:noFill/>
                    <a:ln>
                      <a:noFill/>
                    </a:ln>
                  </pic:spPr>
                </pic:pic>
              </a:graphicData>
            </a:graphic>
          </wp:inline>
        </w:drawing>
      </w:r>
    </w:p>
    <w:p w:rsidR="00BA0E86" w:rsidRPr="00974F25" w:rsidRDefault="00BA0E86" w:rsidP="00A41E93">
      <w:pPr>
        <w:pStyle w:val="Figureheading"/>
      </w:pPr>
      <w:bookmarkStart w:id="35" w:name="_Toc197166189"/>
      <w:bookmarkStart w:id="36" w:name="_Toc241299223"/>
      <w:bookmarkStart w:id="37" w:name="_Toc241299359"/>
      <w:bookmarkStart w:id="38" w:name="_Toc294621947"/>
      <w:r w:rsidRPr="00974F25">
        <w:lastRenderedPageBreak/>
        <w:t xml:space="preserve">Figure </w:t>
      </w:r>
      <w:fldSimple w:instr=" STYLEREF 1 \s ">
        <w:r w:rsidR="00A6772F">
          <w:rPr>
            <w:noProof/>
          </w:rPr>
          <w:t>1</w:t>
        </w:r>
      </w:fldSimple>
      <w:r>
        <w:noBreakHyphen/>
      </w:r>
      <w:r w:rsidR="00525F8A">
        <w:t>6</w:t>
      </w:r>
      <w:r w:rsidR="004E1928">
        <w:rPr>
          <w:noProof/>
        </w:rPr>
        <w:t>.</w:t>
      </w:r>
      <w:r w:rsidRPr="00974F25">
        <w:t xml:space="preserve"> VERDI Documentation on the CMAS Web Site</w:t>
      </w:r>
      <w:bookmarkEnd w:id="35"/>
      <w:bookmarkEnd w:id="36"/>
      <w:bookmarkEnd w:id="37"/>
      <w:bookmarkEnd w:id="38"/>
    </w:p>
    <w:p w:rsidR="00BA0E86" w:rsidRDefault="000E1BC6" w:rsidP="0004623F">
      <w:pPr>
        <w:spacing w:before="240" w:after="480"/>
        <w:jc w:val="center"/>
      </w:pPr>
      <w:r>
        <w:rPr>
          <w:noProof/>
        </w:rPr>
        <w:drawing>
          <wp:inline distT="0" distB="0" distL="0" distR="0" wp14:anchorId="66D4DC73" wp14:editId="0F1A0990">
            <wp:extent cx="5943600" cy="38290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BA0E86" w:rsidRPr="00115B60" w:rsidRDefault="00BA0E86" w:rsidP="001F222E">
      <w:pPr>
        <w:pStyle w:val="Heading2"/>
        <w:rPr>
          <w:lang w:val="nb-NO"/>
        </w:rPr>
      </w:pPr>
      <w:bookmarkStart w:id="39" w:name="_Toc197166109"/>
      <w:bookmarkStart w:id="40" w:name="_Toc292294992"/>
      <w:bookmarkStart w:id="41" w:name="_Toc294621816"/>
      <w:r w:rsidRPr="00115B60">
        <w:rPr>
          <w:lang w:val="nb-NO"/>
        </w:rPr>
        <w:t>Help Desk Support for VERDI</w:t>
      </w:r>
      <w:bookmarkEnd w:id="39"/>
      <w:bookmarkEnd w:id="40"/>
      <w:bookmarkEnd w:id="41"/>
    </w:p>
    <w:p w:rsidR="00E05E52" w:rsidRDefault="00BA0E86" w:rsidP="002D2F72">
      <w:pPr>
        <w:pStyle w:val="BodyText"/>
      </w:pPr>
      <w:r w:rsidRPr="00A31DA6">
        <w:t>You are</w:t>
      </w:r>
      <w:r>
        <w:t xml:space="preserve"> encouraged to </w:t>
      </w:r>
      <w:r w:rsidR="00F550D5">
        <w:t xml:space="preserve">check the </w:t>
      </w:r>
      <w:hyperlink r:id="rId32" w:history="1">
        <w:r w:rsidR="00285BF4" w:rsidRPr="00285BF4">
          <w:rPr>
            <w:rStyle w:val="Hyperlink"/>
          </w:rPr>
          <w:t xml:space="preserve">VERDI </w:t>
        </w:r>
        <w:r w:rsidR="00F550D5" w:rsidRPr="00285BF4">
          <w:rPr>
            <w:rStyle w:val="Hyperlink"/>
          </w:rPr>
          <w:t>FAQ</w:t>
        </w:r>
      </w:hyperlink>
      <w:r w:rsidR="00E52E8F">
        <w:t>s</w:t>
      </w:r>
      <w:r w:rsidR="00285BF4">
        <w:t xml:space="preserve">, </w:t>
      </w:r>
      <w:r w:rsidR="005F16A8">
        <w:t>search archived support requests</w:t>
      </w:r>
      <w:r>
        <w:t xml:space="preserve"> using the web-based Bugzilla system,</w:t>
      </w:r>
      <w:r w:rsidR="005F16A8">
        <w:t xml:space="preserve"> search the </w:t>
      </w:r>
      <w:hyperlink r:id="rId33" w:history="1">
        <w:r w:rsidR="005F16A8" w:rsidRPr="00285BF4">
          <w:rPr>
            <w:rStyle w:val="Hyperlink"/>
          </w:rPr>
          <w:t>M3USER listserv</w:t>
        </w:r>
      </w:hyperlink>
      <w:r w:rsidR="005F16A8">
        <w:t xml:space="preserve"> for VERDI-related technical support questions, and report errors and/or requests for enhancement to the m3user forum.  The m3user forum is supported by the community and also by CMAS to help users resolve issues and identify and fix bugs found in </w:t>
      </w:r>
      <w:r>
        <w:t xml:space="preserve">supported </w:t>
      </w:r>
      <w:r w:rsidR="005F16A8">
        <w:t xml:space="preserve">software </w:t>
      </w:r>
      <w:r>
        <w:t xml:space="preserve">products. </w:t>
      </w:r>
    </w:p>
    <w:p w:rsidR="00BA0E86" w:rsidRDefault="00BA0E86" w:rsidP="001F222E">
      <w:pPr>
        <w:pStyle w:val="Heading2"/>
      </w:pPr>
      <w:bookmarkStart w:id="42" w:name="_Toc292294993"/>
      <w:bookmarkStart w:id="43" w:name="_Toc197166110"/>
      <w:bookmarkStart w:id="44" w:name="_Toc294621817"/>
      <w:r>
        <w:t>Future VERDI Development</w:t>
      </w:r>
      <w:bookmarkEnd w:id="42"/>
      <w:bookmarkEnd w:id="44"/>
    </w:p>
    <w:p w:rsidR="00BA0E86" w:rsidRDefault="00BA0E86" w:rsidP="002D2F72">
      <w:pPr>
        <w:pStyle w:val="BodyText"/>
      </w:pPr>
      <w:r w:rsidRPr="0006061C">
        <w:t xml:space="preserve">As stated in </w:t>
      </w:r>
      <w:proofErr w:type="spellStart"/>
      <w:r w:rsidRPr="0006061C">
        <w:t>Schwede</w:t>
      </w:r>
      <w:proofErr w:type="spellEnd"/>
      <w:r w:rsidRPr="0006061C">
        <w:t xml:space="preserve"> et al. (2007),</w:t>
      </w:r>
      <w:r w:rsidRPr="0006061C">
        <w:rPr>
          <w:vertAlign w:val="superscript"/>
        </w:rPr>
        <w:footnoteReference w:id="1"/>
      </w:r>
      <w:r w:rsidRPr="0006061C">
        <w:t xml:space="preserve"> “VERDI is intended to be a community based visualization tool with strong user involvement.” The VERDI source code is available to the public under a GPL license at </w:t>
      </w:r>
      <w:hyperlink r:id="rId34" w:history="1">
        <w:r w:rsidRPr="0006061C">
          <w:rPr>
            <w:rStyle w:val="Hyperlink"/>
          </w:rPr>
          <w:t>http://sourceforge.net/projects/verdi/</w:t>
        </w:r>
      </w:hyperlink>
      <w:r w:rsidRPr="0006061C">
        <w:t>.  This allow</w:t>
      </w:r>
      <w:r>
        <w:t>s</w:t>
      </w:r>
      <w:r w:rsidRPr="0006061C">
        <w:t xml:space="preserve"> users who wish to make improvements to VERDI to download the software, and to develop enhancements and improvements that they feel may be useful to the modeling community. Examples could include user-developed readers for additional file formats and modules for additional plot types. Users may wish to contribute data analysis routines</w:t>
      </w:r>
      <w:r w:rsidR="004345AB">
        <w:t>,</w:t>
      </w:r>
      <w:r w:rsidRPr="0006061C">
        <w:t xml:space="preserve"> such as adding the ability to do bilinear </w:t>
      </w:r>
      <w:r w:rsidRPr="0006061C">
        <w:lastRenderedPageBreak/>
        <w:t>interpolation (smoothing)</w:t>
      </w:r>
      <w:r w:rsidR="004345AB">
        <w:t>,</w:t>
      </w:r>
      <w:r w:rsidRPr="0006061C">
        <w:t xml:space="preserve"> </w:t>
      </w:r>
      <w:r w:rsidR="005F16A8">
        <w:t>o</w:t>
      </w:r>
      <w:r w:rsidR="00124242">
        <w:t>r to contribute other enhancements to the existing plot types</w:t>
      </w:r>
      <w:r w:rsidRPr="0006061C">
        <w:t>. The direction of future development will depend on the resources and the needs of the modeling community.</w:t>
      </w:r>
      <w:bookmarkEnd w:id="43"/>
      <w:r>
        <w:t xml:space="preserve">  If you are interested in contributing code to VERDI, please review the information in Chapter 14, “Contributing to VERDI Development.”</w:t>
      </w:r>
    </w:p>
    <w:p w:rsidR="00BA0E86" w:rsidRDefault="00BA0E86" w:rsidP="00E52E8F">
      <w:pPr>
        <w:pStyle w:val="Heading1"/>
      </w:pPr>
      <w:bookmarkStart w:id="45" w:name="_Toc197166111"/>
      <w:bookmarkStart w:id="46" w:name="_Toc292294994"/>
      <w:bookmarkStart w:id="47" w:name="_Toc294621818"/>
      <w:r>
        <w:t>Requirements for Using VERDI</w:t>
      </w:r>
      <w:bookmarkEnd w:id="45"/>
      <w:bookmarkEnd w:id="46"/>
      <w:bookmarkEnd w:id="47"/>
    </w:p>
    <w:p w:rsidR="00BA0E86" w:rsidRDefault="00BA0E86" w:rsidP="001F222E">
      <w:pPr>
        <w:pStyle w:val="Heading2"/>
      </w:pPr>
      <w:bookmarkStart w:id="48" w:name="_Toc189027981"/>
      <w:bookmarkStart w:id="49" w:name="_Toc197166112"/>
      <w:bookmarkStart w:id="50" w:name="_Toc292294995"/>
      <w:bookmarkStart w:id="51" w:name="_Toc294621819"/>
      <w:bookmarkEnd w:id="48"/>
      <w:r>
        <w:t>Java Runtime Environment</w:t>
      </w:r>
      <w:bookmarkEnd w:id="49"/>
      <w:bookmarkEnd w:id="50"/>
      <w:bookmarkEnd w:id="51"/>
    </w:p>
    <w:p w:rsidR="00BA0E86" w:rsidRPr="002068FF" w:rsidRDefault="00BA0E86" w:rsidP="002D2F72">
      <w:pPr>
        <w:pStyle w:val="BodyText"/>
      </w:pPr>
      <w:r w:rsidRPr="002068FF">
        <w:t xml:space="preserve">VERDI requires version 6 of the Java </w:t>
      </w:r>
      <w:r>
        <w:t xml:space="preserve">Standard Edition </w:t>
      </w:r>
      <w:r w:rsidRPr="002068FF">
        <w:t>Runtime Environment (JRE).</w:t>
      </w:r>
      <w:r>
        <w:t xml:space="preserve"> The JRE</w:t>
      </w:r>
      <w:r>
        <w:rPr>
          <w:sz w:val="15"/>
          <w:szCs w:val="15"/>
          <w:vertAlign w:val="superscript"/>
        </w:rPr>
        <w:t>TM</w:t>
      </w:r>
      <w:r>
        <w:t xml:space="preserve"> 6</w:t>
      </w:r>
      <w:r w:rsidRPr="002068FF">
        <w:t xml:space="preserve"> </w:t>
      </w:r>
      <w:r>
        <w:t xml:space="preserve"> is provided as part of the VERDI release for Linux 32 bit and Windows. Instructions for how to download JRE</w:t>
      </w:r>
      <w:r>
        <w:rPr>
          <w:sz w:val="15"/>
          <w:szCs w:val="15"/>
          <w:vertAlign w:val="superscript"/>
        </w:rPr>
        <w:t>TM</w:t>
      </w:r>
      <w:r>
        <w:t xml:space="preserve"> 6 and the additional third-party libraries for Linux 64 bit are provided in section 3.2.</w:t>
      </w:r>
    </w:p>
    <w:p w:rsidR="00BA0E86" w:rsidRDefault="00BA0E86" w:rsidP="001F222E">
      <w:pPr>
        <w:pStyle w:val="Heading2"/>
      </w:pPr>
      <w:bookmarkStart w:id="52" w:name="_Toc197166113"/>
      <w:bookmarkStart w:id="53" w:name="_Toc292294996"/>
      <w:bookmarkStart w:id="54" w:name="_Toc294621820"/>
      <w:r>
        <w:t>Memory and CPU Requirements</w:t>
      </w:r>
      <w:bookmarkEnd w:id="52"/>
      <w:bookmarkEnd w:id="53"/>
      <w:bookmarkEnd w:id="54"/>
    </w:p>
    <w:p w:rsidR="00BA0E86" w:rsidRDefault="00BA0E86" w:rsidP="002D2F72">
      <w:pPr>
        <w:pStyle w:val="BodyText"/>
      </w:pPr>
      <w:r w:rsidRPr="0072471E">
        <w:t xml:space="preserve">VERDI’s memory and CPU requirements largely depend on the size of the datasets to be </w:t>
      </w:r>
      <w:r>
        <w:t>visualized</w:t>
      </w:r>
      <w:r w:rsidRPr="0072471E">
        <w:t>.</w:t>
      </w:r>
      <w:r>
        <w:t xml:space="preserve"> </w:t>
      </w:r>
      <w:r w:rsidRPr="004147BE">
        <w:t>Small datasets</w:t>
      </w:r>
      <w:r w:rsidRPr="0072471E">
        <w:t xml:space="preserve"> can be </w:t>
      </w:r>
      <w:r>
        <w:t>visualized</w:t>
      </w:r>
      <w:r w:rsidRPr="0072471E">
        <w:t xml:space="preserve"> and manipulated </w:t>
      </w:r>
      <w:r>
        <w:t>using less than 1024</w:t>
      </w:r>
      <w:r w:rsidRPr="0072471E">
        <w:t xml:space="preserve"> megabytes</w:t>
      </w:r>
      <w:r>
        <w:t xml:space="preserve"> of RAM,</w:t>
      </w:r>
      <w:r w:rsidRPr="0072471E">
        <w:t xml:space="preserve"> while larger datasets may need considerably more.</w:t>
      </w:r>
      <w:r>
        <w:t xml:space="preserve"> If you are using datasets that require either more </w:t>
      </w:r>
      <w:r w:rsidRPr="004147BE">
        <w:t>or less</w:t>
      </w:r>
      <w:r>
        <w:t xml:space="preserve"> than 1024 MB of memory, you can change the default maximum memory setting used by VERDI:</w:t>
      </w:r>
    </w:p>
    <w:p w:rsidR="00BA0E86" w:rsidRDefault="00BA0E86" w:rsidP="00D75897">
      <w:pPr>
        <w:pStyle w:val="BodyText"/>
        <w:numPr>
          <w:ilvl w:val="0"/>
          <w:numId w:val="19"/>
        </w:numPr>
      </w:pPr>
      <w:r>
        <w:t xml:space="preserve">On Windows, edit the Verdi.ini file to specify a different heap size from the default 1024M.  </w:t>
      </w:r>
    </w:p>
    <w:p w:rsidR="00BA0E86" w:rsidRDefault="00BA0E86" w:rsidP="00D75897">
      <w:pPr>
        <w:pStyle w:val="BodyText"/>
        <w:numPr>
          <w:ilvl w:val="0"/>
          <w:numId w:val="19"/>
        </w:numPr>
      </w:pPr>
      <w:r>
        <w:t xml:space="preserve">On Linux or another Unix platform, you can edit verdi.sh and replace the 1024 in –Xmx1024M with a different value; for example, -Xmx2048M will allow VERDI to access up to 2048MB (or 2GB) of RAM. </w:t>
      </w:r>
    </w:p>
    <w:p w:rsidR="00BA0E86" w:rsidRPr="0072471E" w:rsidRDefault="00BA0E86" w:rsidP="002D2F72">
      <w:pPr>
        <w:pStyle w:val="BodyText"/>
      </w:pPr>
      <w:r>
        <w:t xml:space="preserve">Note that even </w:t>
      </w:r>
      <w:r w:rsidRPr="004147BE">
        <w:t>slower CPUs</w:t>
      </w:r>
      <w:r w:rsidRPr="0072471E">
        <w:t xml:space="preserve"> can quickly </w:t>
      </w:r>
      <w:r>
        <w:t>view</w:t>
      </w:r>
      <w:r w:rsidRPr="0072471E">
        <w:t xml:space="preserve"> and animate smaller datasets</w:t>
      </w:r>
      <w:r>
        <w:t>,</w:t>
      </w:r>
      <w:r w:rsidRPr="0072471E">
        <w:t xml:space="preserve"> whereas larger datasets can take longer.</w:t>
      </w:r>
      <w:r>
        <w:t xml:space="preserve"> Initially, VERDI’s performance was slow when it was used across the network via ssh. This problem was addressed in version 1.1 with the addition of the Fast Tile Plot. </w:t>
      </w:r>
      <w:r w:rsidR="00C92554">
        <w:t xml:space="preserve">VERDI </w:t>
      </w:r>
      <w:r w:rsidR="00215730">
        <w:t>1.4</w:t>
      </w:r>
      <w:r w:rsidR="00C92554">
        <w:t xml:space="preserve"> has been improved so that the </w:t>
      </w:r>
      <w:r w:rsidR="00DF5CE2">
        <w:t>memory is more effectively managed</w:t>
      </w:r>
      <w:r w:rsidR="00C92554">
        <w:t>.</w:t>
      </w:r>
      <w:r w:rsidR="00DF5CE2">
        <w:t xml:space="preserve"> </w:t>
      </w:r>
      <w:r w:rsidR="00B32C3B">
        <w:t>As a user opens new Fast Tile plots or other plot types, t</w:t>
      </w:r>
      <w:r w:rsidR="00C92554">
        <w:t>he m</w:t>
      </w:r>
      <w:r w:rsidR="00DF5CE2">
        <w:t>emory requirements increase</w:t>
      </w:r>
      <w:r w:rsidR="00C92554">
        <w:t>.</w:t>
      </w:r>
      <w:r w:rsidR="00DF5CE2">
        <w:t xml:space="preserve"> </w:t>
      </w:r>
      <w:r w:rsidR="00C92554">
        <w:t xml:space="preserve">As the </w:t>
      </w:r>
      <w:r w:rsidR="00DF5CE2">
        <w:t xml:space="preserve">user </w:t>
      </w:r>
      <w:r w:rsidR="00B32C3B">
        <w:t xml:space="preserve">then </w:t>
      </w:r>
      <w:r w:rsidR="00DF5CE2">
        <w:t xml:space="preserve">closes the </w:t>
      </w:r>
      <w:r w:rsidR="00B32C3B">
        <w:t>plots,</w:t>
      </w:r>
      <w:r w:rsidR="00C92554">
        <w:t xml:space="preserve"> the memory is correctly released by VERDI</w:t>
      </w:r>
      <w:r w:rsidR="00DF5CE2">
        <w:t xml:space="preserve"> in Version </w:t>
      </w:r>
      <w:r w:rsidR="00215730">
        <w:t>1.4</w:t>
      </w:r>
      <w:r w:rsidR="00C92554">
        <w:t>.</w:t>
      </w:r>
      <w:r w:rsidR="00DF5CE2">
        <w:t xml:space="preserve"> </w:t>
      </w:r>
    </w:p>
    <w:p w:rsidR="00BA0E86" w:rsidRDefault="00BA0E86" w:rsidP="001F222E">
      <w:pPr>
        <w:pStyle w:val="Heading2"/>
      </w:pPr>
      <w:bookmarkStart w:id="55" w:name="_Toc197166114"/>
      <w:bookmarkStart w:id="56" w:name="_Toc292294997"/>
      <w:bookmarkStart w:id="57" w:name="_Toc294621821"/>
      <w:r>
        <w:t xml:space="preserve">Requirements to </w:t>
      </w:r>
      <w:r w:rsidR="00664126">
        <w:t>R</w:t>
      </w:r>
      <w:r>
        <w:t xml:space="preserve">un VERDI </w:t>
      </w:r>
      <w:r w:rsidR="00664126">
        <w:t>R</w:t>
      </w:r>
      <w:r>
        <w:t>emotely</w:t>
      </w:r>
      <w:bookmarkEnd w:id="55"/>
      <w:bookmarkEnd w:id="56"/>
      <w:bookmarkEnd w:id="57"/>
    </w:p>
    <w:p w:rsidR="00BA0E86" w:rsidRPr="008B0850" w:rsidRDefault="00BA0E86" w:rsidP="002D2F72">
      <w:pPr>
        <w:pStyle w:val="BodyText"/>
      </w:pPr>
      <w:r>
        <w:t xml:space="preserve">VERDI may be used to run on a remote compute server and have the graphics display locally on your desktop machine (Unix workstation, Mac, or PC) using the Fast Tile Plot.  Your computer needs to be configured to run X-Windows. Typically, you will connect to the remote compute server using secure shell (SSH).  If you are using an X-Server and wish to generate 3-D plots using Open GL, you need </w:t>
      </w:r>
      <w:r w:rsidRPr="00524CD8">
        <w:t>to turn on Open GL</w:t>
      </w:r>
      <w:r>
        <w:t xml:space="preserve"> support within the X-Server.</w:t>
      </w:r>
    </w:p>
    <w:p w:rsidR="00BA0E86" w:rsidRPr="00FB143C" w:rsidRDefault="00BA0E86" w:rsidP="001F222E">
      <w:pPr>
        <w:pStyle w:val="Heading2"/>
      </w:pPr>
      <w:bookmarkStart w:id="58" w:name="_Toc197166115"/>
      <w:bookmarkStart w:id="59" w:name="_Toc292294998"/>
      <w:bookmarkStart w:id="60" w:name="_Toc294621822"/>
      <w:r>
        <w:lastRenderedPageBreak/>
        <w:t>Graphics Requirements</w:t>
      </w:r>
      <w:bookmarkEnd w:id="58"/>
      <w:bookmarkEnd w:id="59"/>
      <w:bookmarkEnd w:id="60"/>
    </w:p>
    <w:p w:rsidR="00BA0E86" w:rsidRDefault="00BA0E86" w:rsidP="002D2F72">
      <w:pPr>
        <w:pStyle w:val="BodyText"/>
      </w:pPr>
      <w:r>
        <w:t xml:space="preserve">Three-dimensional contour plots require a graphics card with OpenGL or DirectX capability.  By default VERDI uses OpenGL for 3D rendering. If you would like to use DirectX instead, add the line: </w:t>
      </w:r>
      <w:r w:rsidRPr="00444D89">
        <w:t>j3d=-Dj3d.rend=d3d</w:t>
      </w:r>
      <w:r>
        <w:t xml:space="preserve"> to the verdi.ini file.  </w:t>
      </w:r>
    </w:p>
    <w:p w:rsidR="00BA0E86" w:rsidRDefault="00BA0E86" w:rsidP="001F222E">
      <w:pPr>
        <w:pStyle w:val="Heading2"/>
      </w:pPr>
      <w:bookmarkStart w:id="61" w:name="_Toc292294999"/>
      <w:bookmarkStart w:id="62" w:name="_Toc294621823"/>
      <w:r>
        <w:t>Display Properties</w:t>
      </w:r>
      <w:bookmarkEnd w:id="61"/>
      <w:bookmarkEnd w:id="62"/>
    </w:p>
    <w:p w:rsidR="00BA0E86" w:rsidRDefault="00BA0E86" w:rsidP="002F0764">
      <w:pPr>
        <w:spacing w:before="240"/>
      </w:pPr>
      <w:r>
        <w:t xml:space="preserve">VERDI works best on screen displays that have been set to </w:t>
      </w:r>
      <w:r w:rsidR="005F16A8">
        <w:t xml:space="preserve">a high or perhaps the highest </w:t>
      </w:r>
      <w:r>
        <w:t xml:space="preserve">screen resolution </w:t>
      </w:r>
      <w:r w:rsidR="005F16A8">
        <w:t>(</w:t>
      </w:r>
      <w:r>
        <w:t xml:space="preserve">1280 </w:t>
      </w:r>
      <w:r w:rsidR="00E52E8F">
        <w:sym w:font="Symbol" w:char="F0B4"/>
      </w:r>
      <w:r>
        <w:t xml:space="preserve"> 1024 pixels</w:t>
      </w:r>
      <w:r w:rsidR="005F16A8">
        <w:t xml:space="preserve"> for Windows XP machines or 1440</w:t>
      </w:r>
      <w:r w:rsidR="00B32C3B">
        <w:t> </w:t>
      </w:r>
      <w:r w:rsidR="00B32C3B">
        <w:sym w:font="Symbol" w:char="F0B4"/>
      </w:r>
      <w:r w:rsidR="00B32C3B">
        <w:t> </w:t>
      </w:r>
      <w:r w:rsidR="005F16A8">
        <w:t>900 for Mac or Windows Vista)</w:t>
      </w:r>
      <w:r>
        <w:t xml:space="preserve">.  To adjust your screen resolution for a Windows XP machine, right click on your desktop and then click on the Settings </w:t>
      </w:r>
      <w:r w:rsidR="002F0764">
        <w:t>t</w:t>
      </w:r>
      <w:r>
        <w:t xml:space="preserve">ab in the pop-up window.  </w:t>
      </w:r>
      <w:r w:rsidR="002F0764">
        <w:t>U</w:t>
      </w:r>
      <w:r>
        <w:t xml:space="preserve">se the slider under the </w:t>
      </w:r>
      <w:r w:rsidR="008E067F">
        <w:t>s</w:t>
      </w:r>
      <w:r>
        <w:t xml:space="preserve">creen resolution section to set the resolution to 1280 </w:t>
      </w:r>
      <w:r w:rsidR="002F0764">
        <w:sym w:font="Symbol" w:char="F0B4"/>
      </w:r>
      <w:r>
        <w:t xml:space="preserve"> 1024 pixels.  </w:t>
      </w:r>
      <w:r w:rsidR="002F0764">
        <w:t xml:space="preserve">You </w:t>
      </w:r>
      <w:r w:rsidR="005F16A8">
        <w:t>may</w:t>
      </w:r>
      <w:r w:rsidR="008E067F">
        <w:t xml:space="preserve"> </w:t>
      </w:r>
      <w:r w:rsidR="002F0764">
        <w:t>need to reboot y</w:t>
      </w:r>
      <w:r>
        <w:t>our computer for t</w:t>
      </w:r>
      <w:r w:rsidR="005F16A8">
        <w:t xml:space="preserve">his modified </w:t>
      </w:r>
      <w:r>
        <w:t>screen setting to take effect.</w:t>
      </w:r>
      <w:r w:rsidR="005F16A8">
        <w:t xml:space="preserve"> For Windows Vista, right click on your desktop and click on Graphics Properties.  In the pop-up window</w:t>
      </w:r>
      <w:r w:rsidR="00DA492E">
        <w:t>,</w:t>
      </w:r>
      <w:r w:rsidR="005F16A8">
        <w:t xml:space="preserve"> click on Display Settings</w:t>
      </w:r>
      <w:r w:rsidR="008E067F">
        <w:t xml:space="preserve">. </w:t>
      </w:r>
      <w:r w:rsidR="005F16A8">
        <w:t xml:space="preserve">To adjust the screen resolution on a Mac, go to Applications and double click on System Preferences, </w:t>
      </w:r>
      <w:r w:rsidR="00B32C3B">
        <w:t xml:space="preserve">then </w:t>
      </w:r>
      <w:r w:rsidR="005F16A8">
        <w:t>under Hardware select Displays.  Select 1440</w:t>
      </w:r>
      <w:r w:rsidR="00B32C3B">
        <w:t> </w:t>
      </w:r>
      <w:r w:rsidR="00B32C3B">
        <w:sym w:font="Symbol" w:char="F0B4"/>
      </w:r>
      <w:r w:rsidR="00B32C3B">
        <w:t> </w:t>
      </w:r>
      <w:r w:rsidR="005F16A8">
        <w:t>900.</w:t>
      </w:r>
    </w:p>
    <w:p w:rsidR="00BA0E86" w:rsidRDefault="00BA0E86" w:rsidP="00E52E8F">
      <w:pPr>
        <w:pStyle w:val="Heading1"/>
      </w:pPr>
      <w:bookmarkStart w:id="63" w:name="_Toc197166116"/>
      <w:bookmarkStart w:id="64" w:name="_Toc292295000"/>
      <w:bookmarkStart w:id="65" w:name="_Toc294621824"/>
      <w:r>
        <w:t>VERDI Installation Instructions</w:t>
      </w:r>
      <w:bookmarkEnd w:id="63"/>
      <w:bookmarkEnd w:id="64"/>
      <w:bookmarkEnd w:id="65"/>
    </w:p>
    <w:p w:rsidR="00BA0E86" w:rsidRPr="001B5886" w:rsidRDefault="00BA0E86" w:rsidP="001F222E">
      <w:pPr>
        <w:pStyle w:val="Heading2"/>
      </w:pPr>
      <w:bookmarkStart w:id="66" w:name="_Toc197166117"/>
      <w:bookmarkStart w:id="67" w:name="_Toc292295001"/>
      <w:bookmarkStart w:id="68" w:name="_Toc294621825"/>
      <w:r>
        <w:t>VERDI Installation</w:t>
      </w:r>
      <w:bookmarkEnd w:id="66"/>
      <w:bookmarkEnd w:id="67"/>
      <w:bookmarkEnd w:id="68"/>
    </w:p>
    <w:p w:rsidR="00BA0E86" w:rsidRDefault="00BA0E86" w:rsidP="002D2F72">
      <w:pPr>
        <w:pStyle w:val="BodyText"/>
      </w:pPr>
      <w:r>
        <w:t>Installing VERDI on a Windows operating system is accomplished by running a standard installer program. For Linux and other non-Windows platforms, VERDI is distributed as a gzipped tar file that contains the executable application and the third-party libraries needed for VERDI. Currently, the VERDI distributions provide a platform-specific Java Runtime Environment 6.0 (see Section 3.3) for Windows and Linux.</w:t>
      </w:r>
      <w:r w:rsidRPr="00D764F0">
        <w:t xml:space="preserve"> </w:t>
      </w:r>
      <w:r>
        <w:t xml:space="preserve">Note that the version of Java provided with VERDI </w:t>
      </w:r>
      <w:r w:rsidR="00F01C0C">
        <w:t>includes the JAVA 3D and JAI packages t</w:t>
      </w:r>
      <w:r>
        <w:t>o support the three-dimensional plots used by VERDI’s contour plot. For more information on supporting the contour plot on your non-windows platform of interest, see the Java3D discussion section 3.2 that follows. Instructions on how to download JRE</w:t>
      </w:r>
      <w:r>
        <w:rPr>
          <w:sz w:val="15"/>
          <w:szCs w:val="15"/>
          <w:vertAlign w:val="superscript"/>
        </w:rPr>
        <w:t>TM</w:t>
      </w:r>
      <w:r>
        <w:t xml:space="preserve"> 6 for other system configurations that run it are also provided.</w:t>
      </w:r>
      <w:r w:rsidRPr="00D764F0">
        <w:t xml:space="preserve"> </w:t>
      </w:r>
    </w:p>
    <w:p w:rsidR="00BA0E86" w:rsidRDefault="00BA0E86" w:rsidP="001F222E">
      <w:pPr>
        <w:pStyle w:val="Heading2"/>
      </w:pPr>
      <w:bookmarkStart w:id="69" w:name="_Toc197166118"/>
      <w:bookmarkStart w:id="70" w:name="_Toc292295002"/>
      <w:bookmarkStart w:id="71" w:name="_Toc294621826"/>
      <w:r>
        <w:t xml:space="preserve">Installation Instructions for Linux and Other </w:t>
      </w:r>
      <w:r w:rsidR="00664126">
        <w:t>N</w:t>
      </w:r>
      <w:r>
        <w:t>on-Windows JRE</w:t>
      </w:r>
      <w:r w:rsidRPr="00410807">
        <w:rPr>
          <w:position w:val="4"/>
          <w:szCs w:val="24"/>
        </w:rPr>
        <w:t>™</w:t>
      </w:r>
      <w:r>
        <w:t xml:space="preserve"> 6 Supported System Configurations</w:t>
      </w:r>
      <w:bookmarkEnd w:id="69"/>
      <w:bookmarkEnd w:id="70"/>
      <w:bookmarkEnd w:id="71"/>
    </w:p>
    <w:p w:rsidR="00BA0E86" w:rsidRDefault="00BA0E86" w:rsidP="00A13398"/>
    <w:p w:rsidR="0079353A" w:rsidRDefault="0079353A" w:rsidP="0079353A">
      <w:r>
        <w:t>Follow the</w:t>
      </w:r>
      <w:r w:rsidR="001B0B61">
        <w:t>se</w:t>
      </w:r>
      <w:r>
        <w:t xml:space="preserve"> instructions to install VERDI:</w:t>
      </w:r>
    </w:p>
    <w:p w:rsidR="0079353A" w:rsidRDefault="0079353A" w:rsidP="0079353A"/>
    <w:p w:rsidR="00BA0E86" w:rsidRDefault="00BA0E86" w:rsidP="00D75897">
      <w:pPr>
        <w:pStyle w:val="ListParagraph"/>
        <w:numPr>
          <w:ilvl w:val="0"/>
          <w:numId w:val="17"/>
        </w:numPr>
      </w:pPr>
      <w:r>
        <w:t>tar -</w:t>
      </w:r>
      <w:proofErr w:type="spellStart"/>
      <w:r>
        <w:t>xvf</w:t>
      </w:r>
      <w:proofErr w:type="spellEnd"/>
      <w:r>
        <w:t xml:space="preserve"> verdi_</w:t>
      </w:r>
      <w:r w:rsidR="00215730">
        <w:t>1.4</w:t>
      </w:r>
      <w:r>
        <w:t>.tar into a location where you would like to install VERDI.</w:t>
      </w:r>
    </w:p>
    <w:p w:rsidR="00BA0E86" w:rsidRPr="0079353A" w:rsidRDefault="00BA0E86" w:rsidP="00D75897">
      <w:pPr>
        <w:pStyle w:val="BodyText"/>
        <w:numPr>
          <w:ilvl w:val="0"/>
          <w:numId w:val="17"/>
        </w:numPr>
        <w:rPr>
          <w:lang w:val="nb-NO"/>
        </w:rPr>
      </w:pPr>
      <w:r>
        <w:rPr>
          <w:lang w:val="nb-NO"/>
        </w:rPr>
        <w:t>Edit verdi_</w:t>
      </w:r>
      <w:r w:rsidR="00215730">
        <w:rPr>
          <w:lang w:val="nb-NO"/>
        </w:rPr>
        <w:t>1.4</w:t>
      </w:r>
      <w:r w:rsidRPr="00A95D24">
        <w:rPr>
          <w:lang w:val="nb-NO"/>
        </w:rPr>
        <w:t>/verdi.sh</w:t>
      </w:r>
      <w:r w:rsidR="0079353A">
        <w:rPr>
          <w:lang w:val="nb-NO"/>
        </w:rPr>
        <w:t xml:space="preserve">: </w:t>
      </w:r>
      <w:r>
        <w:t>Change the path for the VERDI_HOME variable to reflect the location where VERDI was installed (e.g., VERDI_HOME=/usr/local/verdi)</w:t>
      </w:r>
    </w:p>
    <w:p w:rsidR="00BA0E86" w:rsidRDefault="00BA0E86" w:rsidP="00D75897">
      <w:pPr>
        <w:pStyle w:val="BodyText"/>
        <w:numPr>
          <w:ilvl w:val="0"/>
          <w:numId w:val="17"/>
        </w:numPr>
      </w:pPr>
      <w:r>
        <w:t>VERDI should now run if you execute the verdi.sh executable script (e.g., ./verdi.sh).</w:t>
      </w:r>
    </w:p>
    <w:p w:rsidR="00BA0E86" w:rsidRDefault="0079353A" w:rsidP="0079353A">
      <w:pPr>
        <w:pStyle w:val="Heading2"/>
      </w:pPr>
      <w:bookmarkStart w:id="72" w:name="_Toc294621827"/>
      <w:r>
        <w:lastRenderedPageBreak/>
        <w:t xml:space="preserve">Installation Instructions for </w:t>
      </w:r>
      <w:r w:rsidR="00F35C9A">
        <w:t xml:space="preserve">computer that </w:t>
      </w:r>
      <w:r>
        <w:t xml:space="preserve">that </w:t>
      </w:r>
      <w:r w:rsidR="00BA0E86">
        <w:t>requires a JRE</w:t>
      </w:r>
      <w:r w:rsidR="00BA0E86" w:rsidRPr="00720F01">
        <w:rPr>
          <w:sz w:val="15"/>
          <w:szCs w:val="15"/>
          <w:vertAlign w:val="superscript"/>
        </w:rPr>
        <w:t>TM</w:t>
      </w:r>
      <w:r w:rsidR="00BA0E86">
        <w:t xml:space="preserve"> 6 other than what was provided in the distribution:</w:t>
      </w:r>
      <w:bookmarkEnd w:id="72"/>
    </w:p>
    <w:p w:rsidR="00BA0E86" w:rsidRDefault="00BA0E86" w:rsidP="00D75897">
      <w:pPr>
        <w:pStyle w:val="BodyText"/>
        <w:numPr>
          <w:ilvl w:val="0"/>
          <w:numId w:val="21"/>
        </w:numPr>
      </w:pPr>
      <w:r>
        <w:t>Download Java 6 for your platform from</w:t>
      </w:r>
      <w:r w:rsidRPr="00720F01">
        <w:rPr>
          <w:lang w:val="nb-NO"/>
        </w:rPr>
        <w:t xml:space="preserve"> </w:t>
      </w:r>
      <w:hyperlink r:id="rId35" w:history="1">
        <w:r w:rsidRPr="00720F01">
          <w:rPr>
            <w:rStyle w:val="Hyperlink"/>
            <w:lang w:val="nb-NO"/>
          </w:rPr>
          <w:t>http://www.java.com/en/download/manual.jsp</w:t>
        </w:r>
      </w:hyperlink>
      <w:r w:rsidRPr="00720F01">
        <w:rPr>
          <w:lang w:val="nb-NO"/>
        </w:rPr>
        <w:t>.</w:t>
      </w:r>
    </w:p>
    <w:p w:rsidR="00BA0E86" w:rsidRDefault="00BA0E86" w:rsidP="00D75897">
      <w:pPr>
        <w:pStyle w:val="BodyText"/>
        <w:numPr>
          <w:ilvl w:val="0"/>
          <w:numId w:val="21"/>
        </w:numPr>
      </w:pPr>
      <w:r>
        <w:t>Download Java3D</w:t>
      </w:r>
    </w:p>
    <w:p w:rsidR="00BA0E86" w:rsidRDefault="00BA0E86" w:rsidP="00D75897">
      <w:pPr>
        <w:pStyle w:val="BodyText"/>
        <w:numPr>
          <w:ilvl w:val="1"/>
          <w:numId w:val="17"/>
        </w:numPr>
      </w:pPr>
      <w:r>
        <w:t xml:space="preserve">For all platforms, go to </w:t>
      </w:r>
      <w:hyperlink r:id="rId36" w:history="1">
        <w:r w:rsidRPr="00FE0331">
          <w:rPr>
            <w:rStyle w:val="Hyperlink"/>
          </w:rPr>
          <w:t>http://java.sun.com/javase/technologies/desktop/java3d/</w:t>
        </w:r>
      </w:hyperlink>
    </w:p>
    <w:p w:rsidR="00BA0E86" w:rsidRDefault="00BA0E86" w:rsidP="00D75897">
      <w:pPr>
        <w:pStyle w:val="BodyText"/>
        <w:numPr>
          <w:ilvl w:val="1"/>
          <w:numId w:val="17"/>
        </w:numPr>
      </w:pPr>
      <w:r>
        <w:t>Go to download section, click on Download Java 3D 1.5.1 Software, select your platform, agree to license agreement, and continue.</w:t>
      </w:r>
    </w:p>
    <w:p w:rsidR="00BA0E86" w:rsidRDefault="00BA0E86" w:rsidP="00D75897">
      <w:pPr>
        <w:pStyle w:val="BodyText"/>
        <w:numPr>
          <w:ilvl w:val="1"/>
          <w:numId w:val="17"/>
        </w:numPr>
      </w:pPr>
      <w:r w:rsidRPr="006D7F97">
        <w:t>mv java3d-1_5_1-linux-i586.bin to the</w:t>
      </w:r>
      <w:r>
        <w:t xml:space="preserve"> </w:t>
      </w:r>
      <w:r w:rsidRPr="006D7F97">
        <w:t>jre1.6.0_06</w:t>
      </w:r>
      <w:r>
        <w:t xml:space="preserve"> directory</w:t>
      </w:r>
    </w:p>
    <w:p w:rsidR="00BA0E86" w:rsidRDefault="00BA0E86" w:rsidP="00D75897">
      <w:pPr>
        <w:pStyle w:val="BodyText"/>
        <w:numPr>
          <w:ilvl w:val="1"/>
          <w:numId w:val="17"/>
        </w:numPr>
      </w:pPr>
      <w:proofErr w:type="spellStart"/>
      <w:r>
        <w:t>chmod</w:t>
      </w:r>
      <w:proofErr w:type="spellEnd"/>
      <w:r>
        <w:t xml:space="preserve"> </w:t>
      </w:r>
      <w:proofErr w:type="spellStart"/>
      <w:r>
        <w:t>a+x</w:t>
      </w:r>
      <w:proofErr w:type="spellEnd"/>
      <w:r>
        <w:t xml:space="preserve"> </w:t>
      </w:r>
      <w:r w:rsidRPr="006D7F97">
        <w:t xml:space="preserve"> java3d-1_5_1-linux-i586.bin</w:t>
      </w:r>
    </w:p>
    <w:p w:rsidR="00BA0E86" w:rsidRDefault="00BA0E86" w:rsidP="00D75897">
      <w:pPr>
        <w:pStyle w:val="BodyText"/>
        <w:numPr>
          <w:ilvl w:val="1"/>
          <w:numId w:val="17"/>
        </w:numPr>
      </w:pPr>
      <w:r>
        <w:t>./</w:t>
      </w:r>
      <w:r w:rsidRPr="006D7F97">
        <w:t>java3d-1_5_1-linux-i586.bin</w:t>
      </w:r>
      <w:r>
        <w:t xml:space="preserve"> (this will place the lib/</w:t>
      </w:r>
      <w:proofErr w:type="spellStart"/>
      <w:r>
        <w:t>ext</w:t>
      </w:r>
      <w:proofErr w:type="spellEnd"/>
      <w:r>
        <w:t xml:space="preserve"> and lib/i386 files where they are needed)</w:t>
      </w:r>
    </w:p>
    <w:p w:rsidR="00BA0E86" w:rsidRDefault="00BA0E86" w:rsidP="00D75897">
      <w:pPr>
        <w:pStyle w:val="BodyText"/>
        <w:numPr>
          <w:ilvl w:val="0"/>
          <w:numId w:val="21"/>
        </w:numPr>
        <w:rPr>
          <w:lang w:val="nb-NO"/>
        </w:rPr>
      </w:pPr>
      <w:r>
        <w:rPr>
          <w:lang w:val="nb-NO"/>
        </w:rPr>
        <w:t>Download JAI 1.1.3</w:t>
      </w:r>
    </w:p>
    <w:p w:rsidR="00BA0E86" w:rsidRPr="00F35C9A" w:rsidRDefault="00BA0E86" w:rsidP="00D75897">
      <w:pPr>
        <w:pStyle w:val="BodyText"/>
        <w:numPr>
          <w:ilvl w:val="0"/>
          <w:numId w:val="22"/>
        </w:numPr>
        <w:rPr>
          <w:lang w:val="nb-NO"/>
        </w:rPr>
      </w:pPr>
      <w:r>
        <w:t xml:space="preserve">For all platforms, go to </w:t>
      </w:r>
      <w:hyperlink r:id="rId37" w:history="1">
        <w:r w:rsidR="0079353A" w:rsidRPr="009F3E22">
          <w:rPr>
            <w:rStyle w:val="Hyperlink"/>
          </w:rPr>
          <w:t>http://java.sun.com/products/java-media/jai/downloads/download-1_1_3.html</w:t>
        </w:r>
      </w:hyperlink>
      <w:r w:rsidR="00F35C9A">
        <w:rPr>
          <w:lang w:val="nb-NO"/>
        </w:rPr>
        <w:t xml:space="preserve"> </w:t>
      </w:r>
      <w:r w:rsidR="00F35C9A">
        <w:t>Select JRE Install (</w:t>
      </w:r>
      <w:r w:rsidR="009E7444">
        <w:t xml:space="preserve">Note JRE is the </w:t>
      </w:r>
      <w:r w:rsidR="00F35C9A">
        <w:t>Java Runtime Environment</w:t>
      </w:r>
      <w:r w:rsidR="009E7444">
        <w:t xml:space="preserve"> and needed for running VERDI, JDK is the Java Development Kit, and the JDK is only needed by those who are developing code for VERDI)</w:t>
      </w:r>
    </w:p>
    <w:p w:rsidR="00BA0E86" w:rsidRPr="006712CD" w:rsidRDefault="00BA0E86" w:rsidP="002D2F72">
      <w:pPr>
        <w:pStyle w:val="BodyText"/>
        <w:rPr>
          <w:lang w:val="fr-FR"/>
        </w:rPr>
      </w:pPr>
    </w:p>
    <w:p w:rsidR="00BA0E86" w:rsidRPr="00147A49" w:rsidRDefault="00BA0E86" w:rsidP="00D75897">
      <w:pPr>
        <w:pStyle w:val="BodyText"/>
        <w:numPr>
          <w:ilvl w:val="0"/>
          <w:numId w:val="22"/>
        </w:numPr>
      </w:pPr>
      <w:r>
        <w:t>D</w:t>
      </w:r>
      <w:r w:rsidRPr="00147A49">
        <w:t>ownl</w:t>
      </w:r>
      <w:r>
        <w:t xml:space="preserve">oad the .tar.gz package </w:t>
      </w:r>
      <w:r w:rsidRPr="00147A49">
        <w:t xml:space="preserve">and </w:t>
      </w:r>
      <w:proofErr w:type="spellStart"/>
      <w:r w:rsidRPr="00147A49">
        <w:t>untar</w:t>
      </w:r>
      <w:proofErr w:type="spellEnd"/>
      <w:r w:rsidRPr="00147A49">
        <w:t>. This will create</w:t>
      </w:r>
      <w:r>
        <w:t xml:space="preserve"> </w:t>
      </w:r>
      <w:r w:rsidRPr="00147A49">
        <w:t xml:space="preserve">a directory "jai-1_1_3". </w:t>
      </w:r>
    </w:p>
    <w:p w:rsidR="00BA0E86" w:rsidRDefault="00BA0E86" w:rsidP="00D75897">
      <w:pPr>
        <w:pStyle w:val="BodyText"/>
        <w:numPr>
          <w:ilvl w:val="0"/>
          <w:numId w:val="22"/>
        </w:numPr>
      </w:pPr>
      <w:r>
        <w:t xml:space="preserve">Copy the following files: </w:t>
      </w:r>
    </w:p>
    <w:p w:rsidR="00BA0E86" w:rsidRDefault="00BA0E86" w:rsidP="00D75897">
      <w:pPr>
        <w:pStyle w:val="BodyText"/>
        <w:numPr>
          <w:ilvl w:val="2"/>
          <w:numId w:val="17"/>
        </w:numPr>
      </w:pPr>
      <w:proofErr w:type="spellStart"/>
      <w:r w:rsidRPr="00147A49">
        <w:t>cp</w:t>
      </w:r>
      <w:proofErr w:type="spellEnd"/>
      <w:r w:rsidRPr="00147A49">
        <w:t xml:space="preserve"> jai-1_1_3/lib/lib</w:t>
      </w:r>
      <w:r>
        <w:t>mlib_jai.so /path-to-/verdi_</w:t>
      </w:r>
      <w:r w:rsidR="00215730">
        <w:t>1.4</w:t>
      </w:r>
      <w:r>
        <w:t>/</w:t>
      </w:r>
      <w:r w:rsidRPr="00147A49">
        <w:t>jre1.6.0_</w:t>
      </w:r>
      <w:r>
        <w:t>13</w:t>
      </w:r>
      <w:r w:rsidRPr="00147A49">
        <w:t>/lib/i386</w:t>
      </w:r>
    </w:p>
    <w:p w:rsidR="00BA0E86" w:rsidRDefault="00BA0E86" w:rsidP="00D75897">
      <w:pPr>
        <w:pStyle w:val="BodyText"/>
        <w:numPr>
          <w:ilvl w:val="2"/>
          <w:numId w:val="17"/>
        </w:numPr>
      </w:pPr>
      <w:proofErr w:type="spellStart"/>
      <w:r w:rsidRPr="00147A49">
        <w:t>cp</w:t>
      </w:r>
      <w:proofErr w:type="spellEnd"/>
      <w:r w:rsidRPr="00147A49">
        <w:t xml:space="preserve"> jai-1_1_</w:t>
      </w:r>
      <w:r>
        <w:t>3/lib/*.jar /path-to-/verdi_</w:t>
      </w:r>
      <w:r w:rsidR="00215730">
        <w:t>1.4</w:t>
      </w:r>
      <w:r>
        <w:t>/</w:t>
      </w:r>
      <w:r w:rsidRPr="00147A49">
        <w:t>jre1.6.0_</w:t>
      </w:r>
      <w:r>
        <w:t>13</w:t>
      </w:r>
      <w:r w:rsidRPr="00147A49">
        <w:t>/lib/</w:t>
      </w:r>
      <w:proofErr w:type="spellStart"/>
      <w:r w:rsidRPr="00147A49">
        <w:t>ext</w:t>
      </w:r>
      <w:proofErr w:type="spellEnd"/>
    </w:p>
    <w:p w:rsidR="00BA0E86" w:rsidRDefault="00BA0E86" w:rsidP="002D2F72">
      <w:pPr>
        <w:pStyle w:val="BodyText"/>
      </w:pPr>
      <w:r>
        <w:t>If JRE</w:t>
      </w:r>
      <w:r w:rsidRPr="00720F01">
        <w:rPr>
          <w:sz w:val="15"/>
          <w:szCs w:val="15"/>
          <w:vertAlign w:val="superscript"/>
        </w:rPr>
        <w:t>TM</w:t>
      </w:r>
      <w:r>
        <w:t xml:space="preserve"> 6 is already installed on your Linux platform, and you would like to use the already installed version, you will need to add Java 3D support. Copy the following files from the</w:t>
      </w:r>
      <w:r w:rsidR="0010686A">
        <w:t xml:space="preserve"> </w:t>
      </w:r>
      <w:r>
        <w:t xml:space="preserve">version of Java </w:t>
      </w:r>
      <w:r w:rsidR="009E7444">
        <w:t xml:space="preserve">provided in the VERDI release </w:t>
      </w:r>
      <w:r>
        <w:t>into the JRE_HOME/bin directory used by your version of Java:</w:t>
      </w:r>
    </w:p>
    <w:p w:rsidR="00BA0E86" w:rsidRPr="002355E9" w:rsidRDefault="00BA0E86" w:rsidP="0010686A">
      <w:pPr>
        <w:ind w:left="1440"/>
      </w:pPr>
      <w:r>
        <w:t xml:space="preserve">j3dcore-d3d.dll </w:t>
      </w:r>
      <w:r>
        <w:br/>
        <w:t xml:space="preserve">j3dcore-ogl.dll </w:t>
      </w:r>
      <w:r>
        <w:br/>
        <w:t xml:space="preserve">j3dcore-ogl-cg.dll </w:t>
      </w:r>
      <w:r>
        <w:br/>
        <w:t xml:space="preserve">j3dcore-ogl-chk.dll </w:t>
      </w:r>
      <w:r>
        <w:br/>
        <w:t>j3dutils.dll</w:t>
      </w:r>
    </w:p>
    <w:p w:rsidR="00BA0E86" w:rsidRPr="002355E9" w:rsidRDefault="00BA0E86" w:rsidP="001F222E">
      <w:pPr>
        <w:pStyle w:val="Heading2"/>
      </w:pPr>
      <w:bookmarkStart w:id="73" w:name="_Toc292295003"/>
      <w:bookmarkStart w:id="74" w:name="_Toc197166119"/>
      <w:bookmarkStart w:id="75" w:name="_Toc294621828"/>
      <w:r>
        <w:lastRenderedPageBreak/>
        <w:t>Installation Instructions for Windows</w:t>
      </w:r>
      <w:bookmarkEnd w:id="73"/>
      <w:bookmarkEnd w:id="75"/>
      <w:r>
        <w:t xml:space="preserve"> </w:t>
      </w:r>
      <w:bookmarkEnd w:id="74"/>
    </w:p>
    <w:p w:rsidR="00BA0E86" w:rsidRDefault="00BA0E86" w:rsidP="002D2F72">
      <w:pPr>
        <w:pStyle w:val="BodyText"/>
      </w:pPr>
      <w:bookmarkStart w:id="76" w:name="_Toc517587452"/>
      <w:r w:rsidRPr="00A81155">
        <w:t>To install VERDI</w:t>
      </w:r>
      <w:r>
        <w:t xml:space="preserve"> for Windows</w:t>
      </w:r>
      <w:r w:rsidRPr="00A81155">
        <w:t>, run the installation program VERDI_</w:t>
      </w:r>
      <w:r w:rsidR="00215730">
        <w:t>1.4</w:t>
      </w:r>
      <w:r w:rsidRPr="00A81155">
        <w:t>_Installer.exe on your Windows machine.</w:t>
      </w:r>
      <w:r>
        <w:t xml:space="preserve"> </w:t>
      </w:r>
      <w:r w:rsidRPr="00A81155">
        <w:t>Follow the instructions on the installatio</w:t>
      </w:r>
      <w:r>
        <w:t>n windows that appear, as shown in Figures 3-1 through 3-6</w:t>
      </w:r>
      <w:r w:rsidRPr="00A81155">
        <w:t>.</w:t>
      </w:r>
      <w:bookmarkEnd w:id="76"/>
      <w:r>
        <w:t xml:space="preserve">  If you are unable to install VERDI on your computer, please check to see whether your user account is authorized to install software. You may need to request that a user with a computer administrator account install VERDI, or provide you with an account that has permission to install software.  For more information about user account types, click Start and select Control Panel and then click on the User Account icon.</w:t>
      </w:r>
    </w:p>
    <w:p w:rsidR="00BA0E86" w:rsidRDefault="00BA0E86" w:rsidP="00A41E93">
      <w:pPr>
        <w:pStyle w:val="Figureheading"/>
      </w:pPr>
      <w:bookmarkStart w:id="77" w:name="_Toc197166193"/>
      <w:bookmarkStart w:id="78" w:name="_Toc241299227"/>
      <w:bookmarkStart w:id="79" w:name="_Toc241299363"/>
      <w:bookmarkStart w:id="80" w:name="_Toc294621948"/>
      <w:r>
        <w:t xml:space="preserve">Figure </w:t>
      </w:r>
      <w:fldSimple w:instr=" STYLEREF 1 \s ">
        <w:r w:rsidR="00A6772F">
          <w:rPr>
            <w:noProof/>
          </w:rPr>
          <w:t>3</w:t>
        </w:r>
      </w:fldSimple>
      <w:r>
        <w:noBreakHyphen/>
      </w:r>
      <w:fldSimple w:instr=" SEQ Figure \* ARABIC \s 1 ">
        <w:r w:rsidR="00A6772F">
          <w:rPr>
            <w:noProof/>
          </w:rPr>
          <w:t>1</w:t>
        </w:r>
      </w:fldSimple>
      <w:r w:rsidR="004E1928">
        <w:rPr>
          <w:noProof/>
        </w:rPr>
        <w:t>.</w:t>
      </w:r>
      <w:r>
        <w:t xml:space="preserve"> VERDI Setup Wizard</w:t>
      </w:r>
      <w:bookmarkEnd w:id="77"/>
      <w:bookmarkEnd w:id="78"/>
      <w:bookmarkEnd w:id="79"/>
      <w:bookmarkEnd w:id="80"/>
    </w:p>
    <w:p w:rsidR="00BA0E86" w:rsidRDefault="000C75F4" w:rsidP="0004623F">
      <w:pPr>
        <w:spacing w:after="480"/>
        <w:jc w:val="center"/>
      </w:pPr>
      <w:r>
        <w:rPr>
          <w:noProof/>
        </w:rPr>
        <w:drawing>
          <wp:inline distT="0" distB="0" distL="0" distR="0" wp14:anchorId="34800379" wp14:editId="2E11FBCB">
            <wp:extent cx="4886325" cy="3781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86325" cy="3781425"/>
                    </a:xfrm>
                    <a:prstGeom prst="rect">
                      <a:avLst/>
                    </a:prstGeom>
                  </pic:spPr>
                </pic:pic>
              </a:graphicData>
            </a:graphic>
          </wp:inline>
        </w:drawing>
      </w:r>
    </w:p>
    <w:p w:rsidR="00BA0E86" w:rsidRDefault="00BA0E86" w:rsidP="00F65A23">
      <w:pPr>
        <w:pStyle w:val="Figureheading"/>
      </w:pPr>
      <w:bookmarkStart w:id="81" w:name="_Toc241299228"/>
      <w:bookmarkStart w:id="82" w:name="_Toc241299364"/>
      <w:bookmarkStart w:id="83" w:name="_Toc197166194"/>
      <w:bookmarkStart w:id="84" w:name="_Toc294621949"/>
      <w:r>
        <w:lastRenderedPageBreak/>
        <w:t xml:space="preserve">Figure </w:t>
      </w:r>
      <w:fldSimple w:instr=" STYLEREF 1 \s ">
        <w:r w:rsidR="00A6772F">
          <w:rPr>
            <w:noProof/>
          </w:rPr>
          <w:t>3</w:t>
        </w:r>
      </w:fldSimple>
      <w:r>
        <w:noBreakHyphen/>
      </w:r>
      <w:fldSimple w:instr=" SEQ Figure \* ARABIC \s 1 ">
        <w:r w:rsidR="00A6772F">
          <w:rPr>
            <w:noProof/>
          </w:rPr>
          <w:t>2</w:t>
        </w:r>
      </w:fldSimple>
      <w:r w:rsidR="004E1928">
        <w:rPr>
          <w:noProof/>
        </w:rPr>
        <w:t>.</w:t>
      </w:r>
      <w:r>
        <w:t xml:space="preserve"> License Agreement</w:t>
      </w:r>
      <w:bookmarkEnd w:id="81"/>
      <w:bookmarkEnd w:id="82"/>
      <w:bookmarkEnd w:id="84"/>
    </w:p>
    <w:p w:rsidR="00BA0E86" w:rsidRDefault="000C75F4" w:rsidP="006852E1">
      <w:pPr>
        <w:pStyle w:val="NormalCentered"/>
        <w:keepNext w:val="0"/>
        <w:spacing w:before="0"/>
      </w:pPr>
      <w:r>
        <w:rPr>
          <w:noProof/>
        </w:rPr>
        <w:drawing>
          <wp:inline distT="0" distB="0" distL="0" distR="0" wp14:anchorId="02F5757D" wp14:editId="1DA8EE9D">
            <wp:extent cx="4886325" cy="3781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6325" cy="3781425"/>
                    </a:xfrm>
                    <a:prstGeom prst="rect">
                      <a:avLst/>
                    </a:prstGeom>
                  </pic:spPr>
                </pic:pic>
              </a:graphicData>
            </a:graphic>
          </wp:inline>
        </w:drawing>
      </w:r>
    </w:p>
    <w:p w:rsidR="00BA0E86" w:rsidRDefault="00BA0E86" w:rsidP="00A41E93">
      <w:pPr>
        <w:pStyle w:val="Figureheading"/>
      </w:pPr>
      <w:bookmarkStart w:id="85" w:name="_Toc241299229"/>
      <w:bookmarkStart w:id="86" w:name="_Toc241299365"/>
      <w:bookmarkStart w:id="87" w:name="_Toc294621950"/>
      <w:r>
        <w:lastRenderedPageBreak/>
        <w:t xml:space="preserve">Figure </w:t>
      </w:r>
      <w:fldSimple w:instr=" STYLEREF 1 \s ">
        <w:r w:rsidR="00A6772F">
          <w:rPr>
            <w:noProof/>
          </w:rPr>
          <w:t>3</w:t>
        </w:r>
      </w:fldSimple>
      <w:r>
        <w:noBreakHyphen/>
      </w:r>
      <w:fldSimple w:instr=" SEQ Figure \* ARABIC \s 1 ">
        <w:r w:rsidR="00A6772F">
          <w:rPr>
            <w:noProof/>
          </w:rPr>
          <w:t>3</w:t>
        </w:r>
      </w:fldSimple>
      <w:r w:rsidR="004E1928">
        <w:rPr>
          <w:noProof/>
        </w:rPr>
        <w:t>.</w:t>
      </w:r>
      <w:r>
        <w:t xml:space="preserve"> Selecting an Installation Directory</w:t>
      </w:r>
      <w:bookmarkEnd w:id="83"/>
      <w:bookmarkEnd w:id="85"/>
      <w:bookmarkEnd w:id="86"/>
      <w:bookmarkEnd w:id="87"/>
    </w:p>
    <w:p w:rsidR="00BA0E86" w:rsidRDefault="000C75F4" w:rsidP="0004623F">
      <w:pPr>
        <w:spacing w:after="480"/>
        <w:jc w:val="center"/>
      </w:pPr>
      <w:r>
        <w:rPr>
          <w:noProof/>
        </w:rPr>
        <w:drawing>
          <wp:inline distT="0" distB="0" distL="0" distR="0" wp14:anchorId="74D6CB56" wp14:editId="6F438BF7">
            <wp:extent cx="4886325" cy="3781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86325" cy="3781425"/>
                    </a:xfrm>
                    <a:prstGeom prst="rect">
                      <a:avLst/>
                    </a:prstGeom>
                  </pic:spPr>
                </pic:pic>
              </a:graphicData>
            </a:graphic>
          </wp:inline>
        </w:drawing>
      </w:r>
    </w:p>
    <w:p w:rsidR="00BA0E86" w:rsidRDefault="00BA0E86" w:rsidP="00A41E93">
      <w:pPr>
        <w:pStyle w:val="Figureheading"/>
      </w:pPr>
      <w:bookmarkStart w:id="88" w:name="_Toc197166195"/>
      <w:bookmarkStart w:id="89" w:name="_Toc241299230"/>
      <w:bookmarkStart w:id="90" w:name="_Toc241299366"/>
      <w:bookmarkStart w:id="91" w:name="_Toc294621951"/>
      <w:r>
        <w:lastRenderedPageBreak/>
        <w:t xml:space="preserve">Figure </w:t>
      </w:r>
      <w:fldSimple w:instr=" STYLEREF 1 \s ">
        <w:r w:rsidR="00A6772F">
          <w:rPr>
            <w:noProof/>
          </w:rPr>
          <w:t>3</w:t>
        </w:r>
      </w:fldSimple>
      <w:r>
        <w:noBreakHyphen/>
      </w:r>
      <w:fldSimple w:instr=" SEQ Figure \* ARABIC \s 1 ">
        <w:r w:rsidR="00A6772F">
          <w:rPr>
            <w:noProof/>
          </w:rPr>
          <w:t>4</w:t>
        </w:r>
      </w:fldSimple>
      <w:r w:rsidR="004E1928">
        <w:rPr>
          <w:noProof/>
        </w:rPr>
        <w:t>.</w:t>
      </w:r>
      <w:r>
        <w:t xml:space="preserve"> Setting the Start Menu Folder</w:t>
      </w:r>
      <w:bookmarkEnd w:id="88"/>
      <w:bookmarkEnd w:id="89"/>
      <w:bookmarkEnd w:id="90"/>
      <w:bookmarkEnd w:id="91"/>
    </w:p>
    <w:p w:rsidR="00BA0E86" w:rsidRDefault="005E193B" w:rsidP="0004623F">
      <w:pPr>
        <w:spacing w:after="480"/>
        <w:jc w:val="center"/>
      </w:pPr>
      <w:r w:rsidRPr="005E193B">
        <w:rPr>
          <w:noProof/>
        </w:rPr>
        <w:t xml:space="preserve"> </w:t>
      </w:r>
      <w:r w:rsidR="000C75F4">
        <w:rPr>
          <w:noProof/>
        </w:rPr>
        <w:drawing>
          <wp:inline distT="0" distB="0" distL="0" distR="0" wp14:anchorId="0D5D67F6" wp14:editId="536A0B21">
            <wp:extent cx="4886325" cy="3781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86325" cy="3781425"/>
                    </a:xfrm>
                    <a:prstGeom prst="rect">
                      <a:avLst/>
                    </a:prstGeom>
                  </pic:spPr>
                </pic:pic>
              </a:graphicData>
            </a:graphic>
          </wp:inline>
        </w:drawing>
      </w:r>
    </w:p>
    <w:p w:rsidR="00BA0E86" w:rsidRDefault="00BA0E86" w:rsidP="00A41E93">
      <w:pPr>
        <w:pStyle w:val="Figureheading"/>
      </w:pPr>
      <w:bookmarkStart w:id="92" w:name="_Toc197166196"/>
      <w:bookmarkStart w:id="93" w:name="_Toc241299231"/>
      <w:bookmarkStart w:id="94" w:name="_Toc241299367"/>
      <w:bookmarkStart w:id="95" w:name="_Toc294621952"/>
      <w:r>
        <w:lastRenderedPageBreak/>
        <w:t xml:space="preserve">Figure </w:t>
      </w:r>
      <w:fldSimple w:instr=" STYLEREF 1 \s ">
        <w:r w:rsidR="00A6772F">
          <w:rPr>
            <w:noProof/>
          </w:rPr>
          <w:t>3</w:t>
        </w:r>
      </w:fldSimple>
      <w:r>
        <w:noBreakHyphen/>
      </w:r>
      <w:fldSimple w:instr=" SEQ Figure \* ARABIC \s 1 ">
        <w:r w:rsidR="00A6772F">
          <w:rPr>
            <w:noProof/>
          </w:rPr>
          <w:t>5</w:t>
        </w:r>
      </w:fldSimple>
      <w:r w:rsidR="004E1928">
        <w:rPr>
          <w:noProof/>
        </w:rPr>
        <w:t>.</w:t>
      </w:r>
      <w:r>
        <w:t xml:space="preserve"> File Extraction</w:t>
      </w:r>
      <w:bookmarkEnd w:id="92"/>
      <w:bookmarkEnd w:id="93"/>
      <w:bookmarkEnd w:id="94"/>
      <w:bookmarkEnd w:id="95"/>
    </w:p>
    <w:p w:rsidR="00BA0E86" w:rsidRDefault="000C75F4" w:rsidP="0004623F">
      <w:pPr>
        <w:spacing w:after="480"/>
        <w:jc w:val="center"/>
      </w:pPr>
      <w:r>
        <w:rPr>
          <w:noProof/>
        </w:rPr>
        <w:drawing>
          <wp:inline distT="0" distB="0" distL="0" distR="0" wp14:anchorId="2639C4C3" wp14:editId="113E232B">
            <wp:extent cx="4886325" cy="3781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6325" cy="3781425"/>
                    </a:xfrm>
                    <a:prstGeom prst="rect">
                      <a:avLst/>
                    </a:prstGeom>
                  </pic:spPr>
                </pic:pic>
              </a:graphicData>
            </a:graphic>
          </wp:inline>
        </w:drawing>
      </w:r>
    </w:p>
    <w:p w:rsidR="00BA0E86" w:rsidRDefault="00BA0E86" w:rsidP="00A41E93">
      <w:pPr>
        <w:pStyle w:val="Figureheading"/>
      </w:pPr>
      <w:bookmarkStart w:id="96" w:name="_Toc197166197"/>
      <w:bookmarkStart w:id="97" w:name="_Toc241299232"/>
      <w:bookmarkStart w:id="98" w:name="_Toc241299368"/>
      <w:bookmarkStart w:id="99" w:name="_Toc294621953"/>
      <w:r>
        <w:lastRenderedPageBreak/>
        <w:t xml:space="preserve">Figure </w:t>
      </w:r>
      <w:fldSimple w:instr=" STYLEREF 1 \s ">
        <w:r w:rsidR="00A6772F">
          <w:rPr>
            <w:noProof/>
          </w:rPr>
          <w:t>3</w:t>
        </w:r>
      </w:fldSimple>
      <w:r>
        <w:noBreakHyphen/>
      </w:r>
      <w:fldSimple w:instr=" SEQ Figure \* ARABIC \s 1 ">
        <w:r w:rsidR="00A6772F">
          <w:rPr>
            <w:noProof/>
          </w:rPr>
          <w:t>6</w:t>
        </w:r>
      </w:fldSimple>
      <w:r w:rsidR="004E1928">
        <w:rPr>
          <w:noProof/>
        </w:rPr>
        <w:t>.</w:t>
      </w:r>
      <w:r>
        <w:t xml:space="preserve"> Installation Complete</w:t>
      </w:r>
      <w:bookmarkEnd w:id="96"/>
      <w:bookmarkEnd w:id="97"/>
      <w:bookmarkEnd w:id="98"/>
      <w:bookmarkEnd w:id="99"/>
    </w:p>
    <w:p w:rsidR="00BA0E86" w:rsidRDefault="000C75F4" w:rsidP="00D6019E">
      <w:pPr>
        <w:spacing w:after="480"/>
        <w:jc w:val="center"/>
      </w:pPr>
      <w:r>
        <w:rPr>
          <w:noProof/>
        </w:rPr>
        <w:drawing>
          <wp:inline distT="0" distB="0" distL="0" distR="0" wp14:anchorId="17D7D030" wp14:editId="4D5A7151">
            <wp:extent cx="4886325" cy="3781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86325" cy="3781425"/>
                    </a:xfrm>
                    <a:prstGeom prst="rect">
                      <a:avLst/>
                    </a:prstGeom>
                  </pic:spPr>
                </pic:pic>
              </a:graphicData>
            </a:graphic>
          </wp:inline>
        </w:drawing>
      </w:r>
    </w:p>
    <w:p w:rsidR="00BA0E86" w:rsidRDefault="00BA0E86" w:rsidP="001F222E">
      <w:pPr>
        <w:pStyle w:val="Heading2"/>
      </w:pPr>
      <w:bookmarkStart w:id="100" w:name="_Toc292295004"/>
      <w:bookmarkStart w:id="101" w:name="_Toc294621829"/>
      <w:r>
        <w:t>Setting VERDI Preferences</w:t>
      </w:r>
      <w:bookmarkEnd w:id="100"/>
      <w:bookmarkEnd w:id="101"/>
    </w:p>
    <w:p w:rsidR="00BA0E86" w:rsidRDefault="00BA0E86" w:rsidP="002D2F72">
      <w:pPr>
        <w:pStyle w:val="BodyText"/>
      </w:pPr>
      <w:r>
        <w:t>The VERDI installation package contains a file called config.properties</w:t>
      </w:r>
      <w:r w:rsidR="00501FC1">
        <w:t>.TEMPLATE</w:t>
      </w:r>
      <w:r>
        <w:t xml:space="preserve">. On Windows, this file is copied into the </w:t>
      </w:r>
      <w:r w:rsidR="00C01B98">
        <w:t xml:space="preserve">VERDI </w:t>
      </w:r>
      <w:r>
        <w:t>subdirectory of your USERPROFILE directory (e.g., “C:\Documents and Settings\yourusername\verdi”)</w:t>
      </w:r>
      <w:r w:rsidR="0078420B">
        <w:t xml:space="preserve"> and renamed to config.properties</w:t>
      </w:r>
      <w:r>
        <w:t xml:space="preserve">. </w:t>
      </w:r>
      <w:r w:rsidR="0078420B">
        <w:t xml:space="preserve"> On Linux, this file is copied into the ~username</w:t>
      </w:r>
      <w:r w:rsidR="0078420B" w:rsidRPr="002B5DCF">
        <w:t>/verdi/ subdirectory</w:t>
      </w:r>
      <w:r w:rsidR="0078420B">
        <w:t xml:space="preserve"> and renamed to config.properties.  </w:t>
      </w:r>
      <w:r>
        <w:t xml:space="preserve">Users are encouraged to edit this file to specify default directories for saving files, for placing the location of configuration files, and for saving project files.  </w:t>
      </w:r>
      <w:r w:rsidR="0078420B">
        <w:t>Contents of config.properties.TEMPLATE</w:t>
      </w:r>
      <w:r>
        <w:t>:</w:t>
      </w:r>
    </w:p>
    <w:p w:rsidR="00A6772F" w:rsidRDefault="00A6772F" w:rsidP="002D2F72">
      <w:pPr>
        <w:pStyle w:val="BodyText"/>
      </w:pPr>
    </w:p>
    <w:p w:rsidR="004345AB" w:rsidRDefault="0078420B" w:rsidP="002D2F72">
      <w:pPr>
        <w:pStyle w:val="BodyText"/>
      </w:pPr>
      <w:r w:rsidRPr="0078420B">
        <w:t># This file should be put in $USER_HOME/verdi/ subdirectory</w:t>
      </w:r>
    </w:p>
    <w:p w:rsidR="004345AB" w:rsidRDefault="0078420B" w:rsidP="002D2F72">
      <w:pPr>
        <w:pStyle w:val="BodyText"/>
      </w:pPr>
      <w:r w:rsidRPr="0078420B">
        <w:t xml:space="preserve"># Please use double backslash for windows platform or slash for UNIX like platforms as file </w:t>
      </w:r>
    </w:p>
    <w:p w:rsidR="004345AB" w:rsidRDefault="0078420B" w:rsidP="002D2F72">
      <w:pPr>
        <w:pStyle w:val="BodyText"/>
      </w:pPr>
      <w:r w:rsidRPr="0078420B">
        <w:t># Please uncomment the following lines and modify them to suit your local settings</w:t>
      </w:r>
    </w:p>
    <w:p w:rsidR="004345AB" w:rsidRDefault="004345AB" w:rsidP="002D2F72">
      <w:pPr>
        <w:pStyle w:val="BodyText"/>
      </w:pPr>
    </w:p>
    <w:p w:rsidR="004345AB" w:rsidRDefault="0078420B" w:rsidP="002D2F72">
      <w:pPr>
        <w:pStyle w:val="BodyText"/>
      </w:pPr>
      <w:r w:rsidRPr="0078420B">
        <w:t># Windows example settings format</w:t>
      </w:r>
    </w:p>
    <w:p w:rsidR="004345AB" w:rsidRDefault="0078420B" w:rsidP="002D2F72">
      <w:pPr>
        <w:pStyle w:val="BodyText"/>
      </w:pPr>
      <w:r w:rsidRPr="0078420B">
        <w:t># verdi.project.h</w:t>
      </w:r>
      <w:r w:rsidR="0010686A">
        <w:t>ome=C:\\Program Files\\VERDI_1.4</w:t>
      </w:r>
      <w:r w:rsidRPr="0078420B">
        <w:t>\\project</w:t>
      </w:r>
    </w:p>
    <w:p w:rsidR="004345AB" w:rsidRDefault="0078420B" w:rsidP="002D2F72">
      <w:pPr>
        <w:pStyle w:val="BodyText"/>
      </w:pPr>
      <w:r w:rsidRPr="0078420B">
        <w:lastRenderedPageBreak/>
        <w:t># verdi.config.h</w:t>
      </w:r>
      <w:r w:rsidR="0010686A">
        <w:t>ome=C:\\Program Files\\VERDI_1.4</w:t>
      </w:r>
      <w:r w:rsidRPr="0078420B">
        <w:t>\\config</w:t>
      </w:r>
    </w:p>
    <w:p w:rsidR="004345AB" w:rsidRDefault="004345AB" w:rsidP="002D2F72">
      <w:pPr>
        <w:pStyle w:val="BodyText"/>
      </w:pPr>
    </w:p>
    <w:p w:rsidR="004345AB" w:rsidRDefault="0078420B" w:rsidP="002D2F72">
      <w:pPr>
        <w:pStyle w:val="BodyText"/>
      </w:pPr>
      <w:r w:rsidRPr="0078420B">
        <w:t># Linux example settings format</w:t>
      </w:r>
    </w:p>
    <w:p w:rsidR="004345AB" w:rsidRDefault="0078420B" w:rsidP="002D2F72">
      <w:pPr>
        <w:pStyle w:val="BodyText"/>
      </w:pPr>
      <w:r w:rsidRPr="0078420B">
        <w:t># verdi.project.home=/home/user_a/verdi/proj</w:t>
      </w:r>
    </w:p>
    <w:p w:rsidR="004345AB" w:rsidRDefault="0078420B" w:rsidP="002D2F72">
      <w:pPr>
        <w:pStyle w:val="BodyText"/>
      </w:pPr>
      <w:r w:rsidRPr="0078420B">
        <w:t># verdi.config.home=/home/user_a/verdi/conf</w:t>
      </w:r>
    </w:p>
    <w:p w:rsidR="004345AB" w:rsidRDefault="004345AB" w:rsidP="002D2F72">
      <w:pPr>
        <w:pStyle w:val="BodyText"/>
      </w:pPr>
    </w:p>
    <w:p w:rsidR="004345AB" w:rsidRDefault="0078420B" w:rsidP="002D2F72">
      <w:pPr>
        <w:pStyle w:val="BodyText"/>
      </w:pPr>
      <w:r w:rsidRPr="0078420B">
        <w:t xml:space="preserve"> verdi.dataset.home=../../data/model</w:t>
      </w:r>
    </w:p>
    <w:p w:rsidR="004345AB" w:rsidRDefault="0078420B" w:rsidP="002D2F72">
      <w:pPr>
        <w:pStyle w:val="BodyText"/>
      </w:pPr>
      <w:r w:rsidRPr="0078420B">
        <w:t xml:space="preserve"> verdi.script.home=../../data/scripts</w:t>
      </w:r>
    </w:p>
    <w:p w:rsidR="004345AB" w:rsidRDefault="0078420B" w:rsidP="002D2F72">
      <w:pPr>
        <w:pStyle w:val="BodyText"/>
      </w:pPr>
      <w:r w:rsidRPr="0078420B">
        <w:t xml:space="preserve"> </w:t>
      </w:r>
    </w:p>
    <w:p w:rsidR="004345AB" w:rsidRDefault="0078420B" w:rsidP="002D2F72">
      <w:pPr>
        <w:pStyle w:val="BodyText"/>
      </w:pPr>
      <w:r w:rsidRPr="0078420B">
        <w:t># WDT default area file folder</w:t>
      </w:r>
    </w:p>
    <w:p w:rsidR="004345AB" w:rsidRDefault="0078420B" w:rsidP="002D2F72">
      <w:pPr>
        <w:pStyle w:val="BodyText"/>
      </w:pPr>
      <w:r w:rsidRPr="0078420B">
        <w:t xml:space="preserve"> verdi.hucData=../../data/hucRegion/</w:t>
      </w:r>
    </w:p>
    <w:p w:rsidR="004345AB" w:rsidRDefault="0078420B" w:rsidP="002D2F72">
      <w:pPr>
        <w:pStyle w:val="BodyText"/>
      </w:pPr>
      <w:r w:rsidRPr="0078420B">
        <w:t xml:space="preserve"> </w:t>
      </w:r>
    </w:p>
    <w:p w:rsidR="004345AB" w:rsidRDefault="0078420B" w:rsidP="002D2F72">
      <w:pPr>
        <w:pStyle w:val="BodyText"/>
      </w:pPr>
      <w:r w:rsidRPr="0078420B">
        <w:t># For VERDI to access remote big NetCDF data files</w:t>
      </w:r>
    </w:p>
    <w:p w:rsidR="004345AB" w:rsidRDefault="0078420B" w:rsidP="002D2F72">
      <w:pPr>
        <w:pStyle w:val="BodyText"/>
      </w:pPr>
      <w:r w:rsidRPr="0078420B">
        <w:t xml:space="preserve"> verdi.remote.hosts=terrae.nesc.epa.gov,vortex.rtpnc.epa.gov,garnet01.rtpnc.epa.gov,tulip.rtpnc.epa.gov</w:t>
      </w:r>
    </w:p>
    <w:p w:rsidR="004345AB" w:rsidRDefault="0078420B" w:rsidP="002D2F72">
      <w:pPr>
        <w:pStyle w:val="BodyText"/>
      </w:pPr>
      <w:r w:rsidRPr="0078420B">
        <w:t># remote.file.util=/usr/local/bin/RemoteFileUtility</w:t>
      </w:r>
    </w:p>
    <w:p w:rsidR="004345AB" w:rsidRDefault="0078420B" w:rsidP="002D2F72">
      <w:pPr>
        <w:pStyle w:val="BodyText"/>
      </w:pPr>
      <w:r w:rsidRPr="0078420B">
        <w:t># verdi.remote.ssh=/usr/bin/ssh</w:t>
      </w:r>
    </w:p>
    <w:p w:rsidR="004345AB" w:rsidRDefault="004345AB" w:rsidP="002D2F72">
      <w:pPr>
        <w:pStyle w:val="BodyText"/>
      </w:pPr>
    </w:p>
    <w:p w:rsidR="004345AB" w:rsidRDefault="0078420B" w:rsidP="002D2F72">
      <w:pPr>
        <w:pStyle w:val="BodyText"/>
      </w:pPr>
      <w:r w:rsidRPr="0078420B">
        <w:t>#on local machine where VERDI is running. Used to hold temporary data file downloaded from a remote machine</w:t>
      </w:r>
    </w:p>
    <w:p w:rsidR="004345AB" w:rsidRDefault="0078420B" w:rsidP="002D2F72">
      <w:pPr>
        <w:pStyle w:val="BodyText"/>
      </w:pPr>
      <w:r w:rsidRPr="0078420B">
        <w:t>#  verdi.temporary.dir=C:\\temp</w:t>
      </w:r>
    </w:p>
    <w:p w:rsidR="00BA0E86" w:rsidRPr="002B5DCF" w:rsidRDefault="0078420B" w:rsidP="002D2F72">
      <w:pPr>
        <w:pStyle w:val="BodyText"/>
      </w:pPr>
      <w:r w:rsidRPr="0078420B">
        <w:t xml:space="preserve"> </w:t>
      </w:r>
      <w:r w:rsidR="00BA0E86">
        <w:tab/>
      </w:r>
      <w:r w:rsidR="00BA0E86" w:rsidRPr="002B5DCF">
        <w:t>verdi.dataset.home=/home/user_a/verdi/data</w:t>
      </w:r>
    </w:p>
    <w:p w:rsidR="00BA0E86" w:rsidRPr="002B5DCF" w:rsidRDefault="00BA0E86" w:rsidP="002D2F72">
      <w:pPr>
        <w:pStyle w:val="BodyText"/>
      </w:pPr>
      <w:r>
        <w:tab/>
      </w:r>
      <w:r w:rsidRPr="002B5DCF">
        <w:t>verdi.project.home=/home/user_a/verdi/proj</w:t>
      </w:r>
    </w:p>
    <w:p w:rsidR="00BA0E86" w:rsidRPr="002B5DCF" w:rsidRDefault="00BA0E86" w:rsidP="002D2F72">
      <w:pPr>
        <w:pStyle w:val="BodyText"/>
      </w:pPr>
      <w:r>
        <w:tab/>
      </w:r>
      <w:r w:rsidRPr="002B5DCF">
        <w:t>verdi.config.home=/home/user_a/verdi/conf</w:t>
      </w:r>
    </w:p>
    <w:p w:rsidR="004345AB" w:rsidRDefault="00BA0E86" w:rsidP="002D2F72">
      <w:pPr>
        <w:pStyle w:val="BodyText"/>
      </w:pPr>
      <w:r w:rsidRPr="00573BCB">
        <w:t>The items in the config.properties</w:t>
      </w:r>
      <w:r w:rsidR="00C01B98">
        <w:t>.TEMPLATE file</w:t>
      </w:r>
      <w:r w:rsidRPr="00573BCB">
        <w:t xml:space="preserve"> that is installed with VERDI are commented out, and will need to be uncommented</w:t>
      </w:r>
      <w:r>
        <w:t xml:space="preserve"> by removing the starting ‘#’ sign</w:t>
      </w:r>
      <w:r w:rsidRPr="00573BCB">
        <w:t xml:space="preserve"> </w:t>
      </w:r>
      <w:r>
        <w:t xml:space="preserve">if you do not want to </w:t>
      </w:r>
      <w:r>
        <w:lastRenderedPageBreak/>
        <w:t xml:space="preserve">specify the directories each time a file is loaded or saved. Example settings that are provided in the default file show how to specify the paths to these locations, depending on whether the installation is for a Windows or Linux platform.  </w:t>
      </w:r>
      <w:r w:rsidR="005F16A8">
        <w:t xml:space="preserve">The verdi.project.home setting specifies the default location from which to load and save projects.  The verdi.config.home setting specifies the default location from which to load and save plot configurations. </w:t>
      </w:r>
      <w:r>
        <w:t xml:space="preserve">The </w:t>
      </w:r>
      <w:r w:rsidR="005F16A8">
        <w:t>verdi.</w:t>
      </w:r>
      <w:r>
        <w:t xml:space="preserve">dataset.home setting specifies the default location from which to load datasets.  The </w:t>
      </w:r>
      <w:r w:rsidR="005F16A8">
        <w:t>verdi.script</w:t>
      </w:r>
      <w:r>
        <w:t>.home setting</w:t>
      </w:r>
      <w:r w:rsidRPr="004303A6">
        <w:t xml:space="preserve"> </w:t>
      </w:r>
      <w:r>
        <w:t xml:space="preserve">specifies the default location from which to load and save </w:t>
      </w:r>
      <w:r w:rsidR="005F16A8">
        <w:t>batch scripts</w:t>
      </w:r>
      <w:r>
        <w:t xml:space="preserve">.  </w:t>
      </w:r>
      <w:r w:rsidR="005F16A8">
        <w:t>Note that VERDI stores the most recently used directory for each of these functions and will go to that directory when you repeat the load or save. The verdi.hucData setting specifies the default locations where area shapefiles are located</w:t>
      </w:r>
      <w:r w:rsidR="00246F42">
        <w:t xml:space="preserve">.  VERDI will navigate to this directory when the user selects to add a dataset in the Area </w:t>
      </w:r>
      <w:r w:rsidR="00DF1C7B">
        <w:t>p</w:t>
      </w:r>
      <w:r w:rsidR="00246F42">
        <w:t>ane.</w:t>
      </w:r>
      <w:r w:rsidR="0078420B">
        <w:t xml:space="preserve"> </w:t>
      </w:r>
      <w:r w:rsidR="005F16A8">
        <w:t>The verdi.remote.hosts setting contains a list of machines that the user can select to browse from when adding a remote dataset using VERDI’s Remote File Access capability. The verdi.remote.util setting specifies the location of the RemoteFileUtility script for Linux and Mac installations of VERDI</w:t>
      </w:r>
      <w:r w:rsidR="0078420B">
        <w:t xml:space="preserve">. </w:t>
      </w:r>
      <w:r w:rsidR="00124242">
        <w:t xml:space="preserve">Starting in VERDI version </w:t>
      </w:r>
      <w:r w:rsidR="00215730">
        <w:t>1.4</w:t>
      </w:r>
      <w:r w:rsidR="00F61D88">
        <w:t>,</w:t>
      </w:r>
      <w:r w:rsidR="00124242">
        <w:t xml:space="preserve"> the ui.properties file was removed, and the user configurable settings such as the default directory location that were previously specified in the ui.properties file were moved to the config.properties file.</w:t>
      </w:r>
    </w:p>
    <w:p w:rsidR="00BA0E86" w:rsidRDefault="00BA0E86" w:rsidP="00A05194">
      <w:pPr>
        <w:pStyle w:val="Heading1"/>
      </w:pPr>
      <w:bookmarkStart w:id="102" w:name="_Toc293658926"/>
      <w:bookmarkStart w:id="103" w:name="_Toc293659665"/>
      <w:bookmarkStart w:id="104" w:name="_Toc293659800"/>
      <w:bookmarkStart w:id="105" w:name="_Toc294017098"/>
      <w:bookmarkStart w:id="106" w:name="_Toc197166120"/>
      <w:bookmarkStart w:id="107" w:name="_Toc292295005"/>
      <w:bookmarkStart w:id="108" w:name="_Toc294621830"/>
      <w:bookmarkEnd w:id="102"/>
      <w:bookmarkEnd w:id="103"/>
      <w:bookmarkEnd w:id="104"/>
      <w:bookmarkEnd w:id="105"/>
      <w:r>
        <w:t>Starting VERDI and Getting Your Data into VERDI</w:t>
      </w:r>
      <w:bookmarkEnd w:id="106"/>
      <w:bookmarkEnd w:id="107"/>
      <w:bookmarkEnd w:id="108"/>
    </w:p>
    <w:p w:rsidR="00BA0E86" w:rsidRDefault="00BA0E86" w:rsidP="00A05194">
      <w:pPr>
        <w:pStyle w:val="Heading2"/>
      </w:pPr>
      <w:bookmarkStart w:id="109" w:name="_Toc197166121"/>
      <w:bookmarkStart w:id="110" w:name="_Toc292295006"/>
      <w:bookmarkStart w:id="111" w:name="_Toc294621831"/>
      <w:r>
        <w:t>Starting VERDI</w:t>
      </w:r>
      <w:bookmarkEnd w:id="109"/>
      <w:bookmarkEnd w:id="110"/>
      <w:bookmarkEnd w:id="111"/>
    </w:p>
    <w:p w:rsidR="00BA0E86" w:rsidRDefault="00BA0E86" w:rsidP="00A05194">
      <w:pPr>
        <w:pStyle w:val="Heading3"/>
      </w:pPr>
      <w:bookmarkStart w:id="112" w:name="_Toc197166122"/>
      <w:bookmarkStart w:id="113" w:name="_Toc292295007"/>
      <w:bookmarkStart w:id="114" w:name="_Toc294621832"/>
      <w:r>
        <w:t>Windows</w:t>
      </w:r>
      <w:bookmarkEnd w:id="112"/>
      <w:bookmarkEnd w:id="113"/>
      <w:bookmarkEnd w:id="114"/>
    </w:p>
    <w:p w:rsidR="00BA0E86" w:rsidRDefault="00BA0E86" w:rsidP="002D2F72">
      <w:pPr>
        <w:pStyle w:val="BodyText"/>
      </w:pPr>
      <w:r w:rsidRPr="0029279B">
        <w:t xml:space="preserve">To start VERDI, </w:t>
      </w:r>
      <w:r>
        <w:t xml:space="preserve">open the </w:t>
      </w:r>
      <w:r w:rsidRPr="00737E3F">
        <w:rPr>
          <w:b/>
        </w:rPr>
        <w:t>Start</w:t>
      </w:r>
      <w:r>
        <w:t xml:space="preserve"> menu, then highlight the </w:t>
      </w:r>
      <w:r w:rsidRPr="00737E3F">
        <w:rPr>
          <w:b/>
        </w:rPr>
        <w:t>Programs</w:t>
      </w:r>
      <w:r>
        <w:t xml:space="preserve"> directory, followed by the </w:t>
      </w:r>
      <w:r w:rsidRPr="00737E3F">
        <w:rPr>
          <w:b/>
        </w:rPr>
        <w:t>VERDI</w:t>
      </w:r>
      <w:r>
        <w:t xml:space="preserve"> directory, and then</w:t>
      </w:r>
      <w:r w:rsidRPr="0029279B">
        <w:t xml:space="preserve"> </w:t>
      </w:r>
      <w:r>
        <w:t xml:space="preserve">select the </w:t>
      </w:r>
      <w:r w:rsidRPr="00737E3F">
        <w:rPr>
          <w:b/>
        </w:rPr>
        <w:t>VERDI icon</w:t>
      </w:r>
      <w:r>
        <w:t>, as shown in Figure 4-1.</w:t>
      </w:r>
    </w:p>
    <w:p w:rsidR="00BA0E86" w:rsidRDefault="00BA0E86" w:rsidP="00A41E93">
      <w:pPr>
        <w:pStyle w:val="Figureheading"/>
      </w:pPr>
      <w:bookmarkStart w:id="115" w:name="_Toc197166198"/>
      <w:bookmarkStart w:id="116" w:name="_Toc241299233"/>
      <w:bookmarkStart w:id="117" w:name="_Toc241299369"/>
      <w:bookmarkStart w:id="118" w:name="_Toc294621954"/>
      <w:r>
        <w:t xml:space="preserve">Figure </w:t>
      </w:r>
      <w:fldSimple w:instr=" STYLEREF 1 \s ">
        <w:r w:rsidR="00A6772F">
          <w:rPr>
            <w:noProof/>
          </w:rPr>
          <w:t>4</w:t>
        </w:r>
      </w:fldSimple>
      <w:r>
        <w:noBreakHyphen/>
      </w:r>
      <w:fldSimple w:instr=" SEQ Figure \* ARABIC \s 1 ">
        <w:r w:rsidR="00A6772F">
          <w:rPr>
            <w:noProof/>
          </w:rPr>
          <w:t>1</w:t>
        </w:r>
      </w:fldSimple>
      <w:r w:rsidR="004E1928">
        <w:rPr>
          <w:noProof/>
        </w:rPr>
        <w:t>.</w:t>
      </w:r>
      <w:r>
        <w:t xml:space="preserve"> Starting VERDI in Windows</w:t>
      </w:r>
      <w:bookmarkEnd w:id="115"/>
      <w:bookmarkEnd w:id="116"/>
      <w:bookmarkEnd w:id="117"/>
      <w:bookmarkEnd w:id="118"/>
    </w:p>
    <w:p w:rsidR="00BA0E86" w:rsidRDefault="000E1BC6" w:rsidP="0004623F">
      <w:pPr>
        <w:spacing w:after="480"/>
        <w:jc w:val="center"/>
      </w:pPr>
      <w:r>
        <w:rPr>
          <w:noProof/>
        </w:rPr>
        <w:drawing>
          <wp:inline distT="0" distB="0" distL="0" distR="0" wp14:anchorId="204314B1" wp14:editId="487D8DA9">
            <wp:extent cx="4876800" cy="218122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181225"/>
                    </a:xfrm>
                    <a:prstGeom prst="rect">
                      <a:avLst/>
                    </a:prstGeom>
                    <a:noFill/>
                    <a:ln>
                      <a:noFill/>
                    </a:ln>
                  </pic:spPr>
                </pic:pic>
              </a:graphicData>
            </a:graphic>
          </wp:inline>
        </w:drawing>
      </w:r>
    </w:p>
    <w:p w:rsidR="00BA0E86" w:rsidRDefault="00BA0E86" w:rsidP="00A05194">
      <w:pPr>
        <w:pStyle w:val="Heading3"/>
      </w:pPr>
      <w:bookmarkStart w:id="119" w:name="_Toc197166123"/>
      <w:bookmarkStart w:id="120" w:name="_Toc292295008"/>
      <w:bookmarkStart w:id="121" w:name="_Toc294621833"/>
      <w:r>
        <w:lastRenderedPageBreak/>
        <w:t>Linux</w:t>
      </w:r>
      <w:bookmarkEnd w:id="119"/>
      <w:r>
        <w:t xml:space="preserve"> and Other </w:t>
      </w:r>
      <w:r w:rsidR="00664126">
        <w:t>N</w:t>
      </w:r>
      <w:r>
        <w:t>on-Windows JRE</w:t>
      </w:r>
      <w:r>
        <w:rPr>
          <w:sz w:val="15"/>
          <w:szCs w:val="15"/>
          <w:vertAlign w:val="superscript"/>
        </w:rPr>
        <w:t>TM</w:t>
      </w:r>
      <w:r>
        <w:t xml:space="preserve"> 6 Supported System Configurations</w:t>
      </w:r>
      <w:bookmarkEnd w:id="120"/>
      <w:bookmarkEnd w:id="121"/>
    </w:p>
    <w:p w:rsidR="00BA0E86" w:rsidRPr="009C61AF" w:rsidRDefault="00BA0E86" w:rsidP="002D2F72">
      <w:pPr>
        <w:pStyle w:val="BodyText"/>
      </w:pPr>
      <w:r>
        <w:t>To start VERDI from Linux and other non-Windows JRE</w:t>
      </w:r>
      <w:r>
        <w:rPr>
          <w:sz w:val="15"/>
          <w:szCs w:val="15"/>
          <w:vertAlign w:val="superscript"/>
        </w:rPr>
        <w:t>TM</w:t>
      </w:r>
      <w:r>
        <w:t xml:space="preserve"> 6 Supported System Configurations, find the directory where VERDI was installed, then run the verdi.sh script.</w:t>
      </w:r>
      <w:r w:rsidR="005E193B">
        <w:t xml:space="preserve"> On a Mac go to the /Applications/verdi_</w:t>
      </w:r>
      <w:r w:rsidR="00215730">
        <w:t>1.4</w:t>
      </w:r>
      <w:r w:rsidR="005E193B">
        <w:t xml:space="preserve"> </w:t>
      </w:r>
      <w:r w:rsidR="009D2590">
        <w:t xml:space="preserve">directory </w:t>
      </w:r>
      <w:r w:rsidR="005E193B">
        <w:t>and run the verdi.command script.</w:t>
      </w:r>
    </w:p>
    <w:p w:rsidR="00BA0E86" w:rsidRPr="009C61AF" w:rsidRDefault="00BA0E86" w:rsidP="001F222E">
      <w:pPr>
        <w:pStyle w:val="Heading2"/>
      </w:pPr>
      <w:bookmarkStart w:id="122" w:name="_Toc189211277"/>
      <w:bookmarkStart w:id="123" w:name="_Toc197166124"/>
      <w:bookmarkStart w:id="124" w:name="_Toc292295009"/>
      <w:bookmarkStart w:id="125" w:name="_Toc294621834"/>
      <w:bookmarkEnd w:id="122"/>
      <w:r>
        <w:t>Main Window</w:t>
      </w:r>
      <w:bookmarkEnd w:id="123"/>
      <w:bookmarkEnd w:id="124"/>
      <w:bookmarkEnd w:id="125"/>
      <w:r>
        <w:t xml:space="preserve"> </w:t>
      </w:r>
    </w:p>
    <w:p w:rsidR="00BA0E86" w:rsidRDefault="00BA0E86" w:rsidP="002D2F72">
      <w:pPr>
        <w:pStyle w:val="BodyText"/>
      </w:pPr>
      <w:r>
        <w:t xml:space="preserve">After starting VERDI, the main </w:t>
      </w:r>
      <w:r w:rsidRPr="0029279B">
        <w:t>window wil</w:t>
      </w:r>
      <w:r>
        <w:t>l come up on the screen (Figure 4-2)</w:t>
      </w:r>
      <w:r w:rsidRPr="0029279B">
        <w:t>. At the top of the main window, there is a menu</w:t>
      </w:r>
      <w:r>
        <w:t xml:space="preserve"> </w:t>
      </w:r>
      <w:r w:rsidRPr="0029279B">
        <w:t>bar wi</w:t>
      </w:r>
      <w:r>
        <w:t>th the main window options (</w:t>
      </w:r>
      <w:r w:rsidRPr="006502F3">
        <w:rPr>
          <w:b/>
          <w:bCs/>
        </w:rPr>
        <w:t>File, Plots, Window, and Help</w:t>
      </w:r>
      <w:r>
        <w:t>)</w:t>
      </w:r>
      <w:r w:rsidRPr="0029279B">
        <w:t xml:space="preserve">. </w:t>
      </w:r>
      <w:r>
        <w:t xml:space="preserve">Below the menu bar there are three icons that are shortcuts to some of the options available in the Main Window Menu Bar; the first is an </w:t>
      </w:r>
      <w:r w:rsidRPr="00737E3F">
        <w:rPr>
          <w:b/>
        </w:rPr>
        <w:t>Open Project</w:t>
      </w:r>
      <w:r>
        <w:t xml:space="preserve"> icon, the second is a </w:t>
      </w:r>
      <w:r w:rsidRPr="00737E3F">
        <w:rPr>
          <w:b/>
        </w:rPr>
        <w:t>Save Project</w:t>
      </w:r>
      <w:r>
        <w:t xml:space="preserve"> icon, the third is an icon that allows you to </w:t>
      </w:r>
      <w:r w:rsidRPr="00737E3F">
        <w:rPr>
          <w:b/>
        </w:rPr>
        <w:t>Undock All Plots</w:t>
      </w:r>
      <w:r>
        <w:t xml:space="preserve">. These shortcuts and the options available in the Main Window Menu Bar are discussed further in Section 5, “Navigating VERDI’s Main Menu Options.” Next to these three shortcut icons are buttons that list all of the available plot types. To the right of all the plot buttons the </w:t>
      </w:r>
      <w:r w:rsidRPr="00E00AC1">
        <w:t>Selected Formula</w:t>
      </w:r>
      <w:r>
        <w:t xml:space="preserve"> is listed.  The Selected Formula refers to the formula that has been selected in the </w:t>
      </w:r>
      <w:r w:rsidRPr="006852E1">
        <w:rPr>
          <w:b/>
          <w:bCs/>
        </w:rPr>
        <w:t>Formula</w:t>
      </w:r>
      <w:r>
        <w:t xml:space="preserve"> pane (discussed briefly below and in detail in Section 7), and that will be used to create plots. </w:t>
      </w:r>
      <w:r w:rsidRPr="0029279B">
        <w:t>Below</w:t>
      </w:r>
      <w:r>
        <w:t xml:space="preserve"> the icons and plot buttons,</w:t>
      </w:r>
      <w:r w:rsidRPr="0029279B">
        <w:t xml:space="preserve"> the window is divided into two main areas: a parameter</w:t>
      </w:r>
      <w:r>
        <w:t>s</w:t>
      </w:r>
      <w:r w:rsidRPr="0029279B">
        <w:t xml:space="preserve"> area on the left side and a plot</w:t>
      </w:r>
      <w:r>
        <w:t>s</w:t>
      </w:r>
      <w:r w:rsidRPr="0029279B">
        <w:t xml:space="preserve"> area on the right side.</w:t>
      </w:r>
      <w:r>
        <w:t xml:space="preserve"> </w:t>
      </w:r>
      <w:r w:rsidRPr="0029279B">
        <w:t>The parameter</w:t>
      </w:r>
      <w:r>
        <w:t>s</w:t>
      </w:r>
      <w:r w:rsidRPr="0029279B">
        <w:t xml:space="preserve"> area contains t</w:t>
      </w:r>
      <w:r>
        <w:t>hree</w:t>
      </w:r>
      <w:r w:rsidRPr="0029279B">
        <w:t xml:space="preserve"> tabbed panes</w:t>
      </w:r>
      <w:r>
        <w:t xml:space="preserve">: </w:t>
      </w:r>
    </w:p>
    <w:p w:rsidR="00BA0E86" w:rsidRDefault="00BA0E86" w:rsidP="00D75897">
      <w:pPr>
        <w:pStyle w:val="BodyText"/>
        <w:numPr>
          <w:ilvl w:val="0"/>
          <w:numId w:val="18"/>
        </w:numPr>
      </w:pPr>
      <w:r w:rsidRPr="0029279B">
        <w:t xml:space="preserve">The </w:t>
      </w:r>
      <w:r>
        <w:rPr>
          <w:b/>
        </w:rPr>
        <w:t xml:space="preserve">Datasets </w:t>
      </w:r>
      <w:r w:rsidRPr="00A214FA">
        <w:rPr>
          <w:bCs/>
        </w:rPr>
        <w:t>pane</w:t>
      </w:r>
      <w:r w:rsidRPr="0029279B">
        <w:t xml:space="preserve"> is used to load in the data</w:t>
      </w:r>
      <w:r>
        <w:t>set</w:t>
      </w:r>
      <w:r w:rsidRPr="0029279B">
        <w:t xml:space="preserve"> files that </w:t>
      </w:r>
      <w:r>
        <w:t>you want</w:t>
      </w:r>
      <w:r w:rsidRPr="0029279B">
        <w:t xml:space="preserve"> to work with in this session</w:t>
      </w:r>
      <w:r>
        <w:t xml:space="preserve"> (this is discussed in Section 6). Once the datasets are loaded, VERDI automatically displays the lists of variables that are in the datasets. To see the variables in a dataset, click on the dataset, and the variables will be displayed in the </w:t>
      </w:r>
      <w:r w:rsidRPr="00160CAC">
        <w:rPr>
          <w:b/>
        </w:rPr>
        <w:t>Variables</w:t>
      </w:r>
      <w:r>
        <w:rPr>
          <w:b/>
        </w:rPr>
        <w:t xml:space="preserve"> </w:t>
      </w:r>
      <w:r w:rsidRPr="00A214FA">
        <w:rPr>
          <w:bCs/>
        </w:rPr>
        <w:t>panel</w:t>
      </w:r>
      <w:r>
        <w:t xml:space="preserve"> underneath the list of datasets.</w:t>
      </w:r>
      <w:r w:rsidRPr="001D6586">
        <w:t xml:space="preserve"> </w:t>
      </w:r>
      <w:r>
        <w:t xml:space="preserve">In Version 1.05 and later, if you double click on the name of a variable listed on the variables panel, the variable will automatically be added as a formula on the </w:t>
      </w:r>
      <w:r w:rsidRPr="006852E1">
        <w:rPr>
          <w:b/>
          <w:bCs/>
        </w:rPr>
        <w:t>Formula</w:t>
      </w:r>
      <w:r>
        <w:t xml:space="preserve"> pane and will be the default formula for new plots that are created.</w:t>
      </w:r>
    </w:p>
    <w:p w:rsidR="00BA0E86" w:rsidRDefault="00BA0E86" w:rsidP="00D75897">
      <w:pPr>
        <w:pStyle w:val="BodyText"/>
        <w:numPr>
          <w:ilvl w:val="0"/>
          <w:numId w:val="18"/>
        </w:numPr>
      </w:pPr>
      <w:r>
        <w:t xml:space="preserve">The </w:t>
      </w:r>
      <w:r>
        <w:rPr>
          <w:b/>
        </w:rPr>
        <w:t xml:space="preserve">Formula </w:t>
      </w:r>
      <w:r w:rsidRPr="00A214FA">
        <w:rPr>
          <w:bCs/>
        </w:rPr>
        <w:t>pane</w:t>
      </w:r>
      <w:r>
        <w:t xml:space="preserve"> is used to create a formula that refers to the variable and the dataset that you are interested in plotting (see Section 7 for more information). All plots in VERDI are generated from formulas. A formula can be as simple as a single variable from one dataset or it can be an equation that uses variable(s) from one or more datasets. </w:t>
      </w:r>
    </w:p>
    <w:p w:rsidR="00BA0E86" w:rsidRDefault="00BA0E86" w:rsidP="00D75897">
      <w:pPr>
        <w:pStyle w:val="BodyText"/>
        <w:numPr>
          <w:ilvl w:val="0"/>
          <w:numId w:val="18"/>
        </w:numPr>
      </w:pPr>
      <w:r>
        <w:t xml:space="preserve">The </w:t>
      </w:r>
      <w:r w:rsidRPr="00C7509C">
        <w:rPr>
          <w:b/>
        </w:rPr>
        <w:t>Areas</w:t>
      </w:r>
      <w:r>
        <w:t xml:space="preserve"> pane is used to load area files that are used to create areal interpolation plots (see Section 8 for more information).  Area files are defined as shapefiles that contain area features such as</w:t>
      </w:r>
      <w:r w:rsidRPr="00FD5265">
        <w:t xml:space="preserve"> watersheds</w:t>
      </w:r>
      <w:r>
        <w:t xml:space="preserve"> and</w:t>
      </w:r>
      <w:r w:rsidRPr="00FD5265">
        <w:t xml:space="preserve"> counties</w:t>
      </w:r>
      <w:r>
        <w:t>,</w:t>
      </w:r>
      <w:r w:rsidRPr="00FD5265">
        <w:t xml:space="preserve"> or any other </w:t>
      </w:r>
      <w:r>
        <w:t xml:space="preserve">shapefile that consists of a set of </w:t>
      </w:r>
      <w:r w:rsidRPr="00FD5265">
        <w:t>closed polygons.</w:t>
      </w:r>
    </w:p>
    <w:p w:rsidR="00BA0E86" w:rsidRDefault="00BA0E86" w:rsidP="002D2F72">
      <w:pPr>
        <w:pStyle w:val="BodyText"/>
      </w:pPr>
      <w:r w:rsidRPr="0029279B">
        <w:t>Any plots that are created</w:t>
      </w:r>
      <w:r>
        <w:t xml:space="preserve"> are shown in </w:t>
      </w:r>
      <w:r w:rsidRPr="0029279B">
        <w:t>the plot</w:t>
      </w:r>
      <w:r>
        <w:t>s</w:t>
      </w:r>
      <w:r w:rsidRPr="0029279B">
        <w:t xml:space="preserve"> area</w:t>
      </w:r>
      <w:r>
        <w:t xml:space="preserve"> on the right-hand side of the main window</w:t>
      </w:r>
      <w:r w:rsidRPr="0029279B">
        <w:t>.</w:t>
      </w:r>
      <w:r>
        <w:t xml:space="preserve"> </w:t>
      </w:r>
      <w:r w:rsidRPr="0029279B">
        <w:t xml:space="preserve">These plots can be </w:t>
      </w:r>
      <w:r>
        <w:t>placed</w:t>
      </w:r>
      <w:r w:rsidRPr="0029279B">
        <w:t xml:space="preserve"> into their own movable windows</w:t>
      </w:r>
      <w:r>
        <w:t xml:space="preserve"> using Plots&gt;Undock all Plots on VERDI’s main menu, as discussed in Section 5.2</w:t>
      </w:r>
      <w:r w:rsidR="001E088E">
        <w:t>.1</w:t>
      </w:r>
      <w:r>
        <w:t xml:space="preserve">. The fast tile plot option was added in VERDI version 1.1.  </w:t>
      </w:r>
      <w:r w:rsidR="0078420B">
        <w:t xml:space="preserve">In VERDI </w:t>
      </w:r>
      <w:r w:rsidR="00215730">
        <w:t>1.4</w:t>
      </w:r>
      <w:r w:rsidR="0078420B">
        <w:t xml:space="preserve"> t</w:t>
      </w:r>
      <w:r>
        <w:t>h</w:t>
      </w:r>
      <w:r w:rsidR="0078420B">
        <w:t>e tile plot option has been removed</w:t>
      </w:r>
      <w:r w:rsidR="00F61D88">
        <w:t>,</w:t>
      </w:r>
      <w:r w:rsidR="0078420B">
        <w:t xml:space="preserve"> </w:t>
      </w:r>
      <w:r w:rsidR="00805E07">
        <w:t xml:space="preserve">since the functionality has been </w:t>
      </w:r>
      <w:r>
        <w:t>replace</w:t>
      </w:r>
      <w:r w:rsidR="0078420B">
        <w:t>d by</w:t>
      </w:r>
      <w:r>
        <w:t xml:space="preserve"> the </w:t>
      </w:r>
      <w:r w:rsidR="00805E07">
        <w:t>fast</w:t>
      </w:r>
      <w:r w:rsidR="005F16A8">
        <w:t xml:space="preserve"> </w:t>
      </w:r>
      <w:r>
        <w:t>tile plot</w:t>
      </w:r>
      <w:r w:rsidR="00805E07">
        <w:t xml:space="preserve">; however, </w:t>
      </w:r>
      <w:r w:rsidR="005E193B">
        <w:t>t</w:t>
      </w:r>
      <w:r w:rsidR="005F16A8">
        <w:t>he</w:t>
      </w:r>
      <w:r w:rsidR="00805E07">
        <w:t>re</w:t>
      </w:r>
      <w:r w:rsidR="005F16A8">
        <w:t xml:space="preserve"> </w:t>
      </w:r>
      <w:r w:rsidR="00805E07">
        <w:t xml:space="preserve">are </w:t>
      </w:r>
      <w:r w:rsidR="005F16A8">
        <w:t>derivative plots</w:t>
      </w:r>
      <w:r w:rsidR="00805E07">
        <w:t>,</w:t>
      </w:r>
      <w:r w:rsidR="005F16A8">
        <w:t xml:space="preserve"> such </w:t>
      </w:r>
      <w:r w:rsidR="005E193B">
        <w:t>as the vector plot</w:t>
      </w:r>
      <w:r w:rsidR="00805E07">
        <w:t>,</w:t>
      </w:r>
      <w:r w:rsidR="005E193B">
        <w:t xml:space="preserve"> </w:t>
      </w:r>
      <w:r w:rsidR="00805E07">
        <w:t xml:space="preserve">that still </w:t>
      </w:r>
      <w:r w:rsidR="005E193B">
        <w:t xml:space="preserve">use the </w:t>
      </w:r>
      <w:r w:rsidR="005F16A8">
        <w:t>tile plot</w:t>
      </w:r>
      <w:r w:rsidR="00805E07">
        <w:t xml:space="preserve"> code.</w:t>
      </w:r>
      <w:r w:rsidR="001577EA">
        <w:t xml:space="preserve"> </w:t>
      </w:r>
      <w:r w:rsidR="00805E07">
        <w:t>I</w:t>
      </w:r>
      <w:r w:rsidR="001577EA">
        <w:t xml:space="preserve">n a </w:t>
      </w:r>
      <w:r w:rsidR="005E193B">
        <w:t xml:space="preserve">future </w:t>
      </w:r>
      <w:r w:rsidR="001577EA">
        <w:t xml:space="preserve">release, </w:t>
      </w:r>
      <w:r w:rsidR="005E193B">
        <w:t xml:space="preserve">these derivative plots will be migrated to use </w:t>
      </w:r>
      <w:r w:rsidR="005E193B">
        <w:lastRenderedPageBreak/>
        <w:t>the Fast Tile Plot</w:t>
      </w:r>
      <w:r w:rsidR="00B73825">
        <w:t xml:space="preserve"> as their base</w:t>
      </w:r>
      <w:r w:rsidR="005E193B">
        <w:t>.</w:t>
      </w:r>
      <w:r>
        <w:t xml:space="preserve">  The functions that are currently enabled for fast tile plots are described in Section 10, “Creating Plots.”</w:t>
      </w:r>
    </w:p>
    <w:p w:rsidR="00BA0E86" w:rsidRDefault="00BA0E86" w:rsidP="00A41E93">
      <w:pPr>
        <w:pStyle w:val="Figureheading"/>
      </w:pPr>
      <w:bookmarkStart w:id="126" w:name="_Toc197166199"/>
      <w:bookmarkStart w:id="127" w:name="_Toc241299234"/>
      <w:bookmarkStart w:id="128" w:name="_Toc241299370"/>
      <w:bookmarkStart w:id="129" w:name="_Toc294621955"/>
      <w:r>
        <w:t xml:space="preserve">Figure </w:t>
      </w:r>
      <w:fldSimple w:instr=" STYLEREF 1 \s ">
        <w:r w:rsidR="00A6772F">
          <w:rPr>
            <w:noProof/>
          </w:rPr>
          <w:t>4</w:t>
        </w:r>
      </w:fldSimple>
      <w:r>
        <w:noBreakHyphen/>
      </w:r>
      <w:fldSimple w:instr=" SEQ Figure \* ARABIC \s 1 ">
        <w:r w:rsidR="00A6772F">
          <w:rPr>
            <w:noProof/>
          </w:rPr>
          <w:t>2</w:t>
        </w:r>
      </w:fldSimple>
      <w:r w:rsidR="004E1928">
        <w:rPr>
          <w:noProof/>
        </w:rPr>
        <w:t>.</w:t>
      </w:r>
      <w:r>
        <w:t xml:space="preserve"> VERDI Main Window</w:t>
      </w:r>
      <w:bookmarkEnd w:id="126"/>
      <w:bookmarkEnd w:id="127"/>
      <w:bookmarkEnd w:id="128"/>
      <w:bookmarkEnd w:id="129"/>
    </w:p>
    <w:p w:rsidR="00BA0E86" w:rsidRPr="00D37CA7" w:rsidRDefault="00B66258" w:rsidP="00273714">
      <w:pPr>
        <w:spacing w:after="480"/>
        <w:jc w:val="center"/>
      </w:pPr>
      <w:r>
        <w:rPr>
          <w:noProof/>
        </w:rPr>
        <w:drawing>
          <wp:inline distT="0" distB="0" distL="0" distR="0" wp14:anchorId="4F8BD37D" wp14:editId="423D4FF5">
            <wp:extent cx="5943600" cy="37325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732530"/>
                    </a:xfrm>
                    <a:prstGeom prst="rect">
                      <a:avLst/>
                    </a:prstGeom>
                  </pic:spPr>
                </pic:pic>
              </a:graphicData>
            </a:graphic>
          </wp:inline>
        </w:drawing>
      </w:r>
    </w:p>
    <w:p w:rsidR="00BA0E86" w:rsidRDefault="00BA0E86" w:rsidP="001F222E">
      <w:pPr>
        <w:pStyle w:val="Heading2"/>
      </w:pPr>
      <w:bookmarkStart w:id="130" w:name="_Toc197166125"/>
      <w:bookmarkStart w:id="131" w:name="_Toc292295010"/>
      <w:bookmarkStart w:id="132" w:name="_Toc294621835"/>
      <w:r>
        <w:t>Floating the Dataset and Formula Panes</w:t>
      </w:r>
      <w:bookmarkEnd w:id="130"/>
      <w:bookmarkEnd w:id="131"/>
      <w:bookmarkEnd w:id="132"/>
    </w:p>
    <w:p w:rsidR="00BA0E86" w:rsidRDefault="00BA0E86" w:rsidP="002D2F72">
      <w:pPr>
        <w:pStyle w:val="BodyText"/>
      </w:pPr>
      <w:r>
        <w:t>The</w:t>
      </w:r>
      <w:r w:rsidRPr="00BC58BB">
        <w:t xml:space="preserve"> </w:t>
      </w:r>
      <w:r w:rsidRPr="00160CAC">
        <w:rPr>
          <w:b/>
        </w:rPr>
        <w:t>Formula</w:t>
      </w:r>
      <w:r>
        <w:t xml:space="preserve">, </w:t>
      </w:r>
      <w:r w:rsidRPr="00160CAC">
        <w:rPr>
          <w:b/>
        </w:rPr>
        <w:t>Dataset</w:t>
      </w:r>
      <w:r>
        <w:rPr>
          <w:b/>
        </w:rPr>
        <w:t xml:space="preserve">, </w:t>
      </w:r>
      <w:r w:rsidRPr="00C7509C">
        <w:t>and</w:t>
      </w:r>
      <w:r>
        <w:rPr>
          <w:b/>
        </w:rPr>
        <w:t xml:space="preserve"> </w:t>
      </w:r>
      <w:r w:rsidRPr="00982671">
        <w:rPr>
          <w:b/>
        </w:rPr>
        <w:t>Areas</w:t>
      </w:r>
      <w:r w:rsidRPr="00160CAC">
        <w:rPr>
          <w:b/>
        </w:rPr>
        <w:t xml:space="preserve"> </w:t>
      </w:r>
      <w:r w:rsidRPr="00A214FA">
        <w:rPr>
          <w:bCs/>
        </w:rPr>
        <w:t>pane</w:t>
      </w:r>
      <w:r>
        <w:rPr>
          <w:bCs/>
        </w:rPr>
        <w:t>s</w:t>
      </w:r>
      <w:r>
        <w:t xml:space="preserve"> can each be configured to float, to allow you to position them alongside one another</w:t>
      </w:r>
      <w:r w:rsidRPr="00BC58BB">
        <w:t>.</w:t>
      </w:r>
      <w:r>
        <w:t xml:space="preserve"> To allow a pane to float, click the icon at the top of the pane that looks like a rectangle with an </w:t>
      </w:r>
      <w:r w:rsidR="00F50103">
        <w:t>angle bracket</w:t>
      </w:r>
      <w:r>
        <w:t xml:space="preserve"> </w:t>
      </w:r>
      <w:r w:rsidR="00F50103">
        <w:t>above</w:t>
      </w:r>
      <w:r>
        <w:t xml:space="preserve"> the upper </w:t>
      </w:r>
      <w:r w:rsidR="00F50103">
        <w:t>right</w:t>
      </w:r>
      <w:r>
        <w:t xml:space="preserve"> corner. You can then click on the pane and move it </w:t>
      </w:r>
      <w:r w:rsidR="00620EEC">
        <w:t>independently</w:t>
      </w:r>
      <w:r>
        <w:t xml:space="preserve"> of the VERDI main window.</w:t>
      </w:r>
      <w:r w:rsidRPr="00BC58BB">
        <w:t xml:space="preserve"> </w:t>
      </w:r>
      <w:r>
        <w:t xml:space="preserve">This is useful when you are entering a formula in the </w:t>
      </w:r>
      <w:r w:rsidRPr="00160CAC">
        <w:rPr>
          <w:b/>
        </w:rPr>
        <w:t xml:space="preserve">Formula </w:t>
      </w:r>
      <w:r w:rsidRPr="00A214FA">
        <w:rPr>
          <w:bCs/>
        </w:rPr>
        <w:t>pane</w:t>
      </w:r>
      <w:r>
        <w:t xml:space="preserve">, if you have difficulty remembering the variables that are in a loaded dataset.  </w:t>
      </w:r>
      <w:r w:rsidR="005F16A8">
        <w:t xml:space="preserve">Once </w:t>
      </w:r>
      <w:r w:rsidR="00F50103">
        <w:t xml:space="preserve">a pane is </w:t>
      </w:r>
      <w:r w:rsidR="005F16A8">
        <w:t>unconnected</w:t>
      </w:r>
      <w:r w:rsidR="00F50103">
        <w:t xml:space="preserve"> from the frame, the</w:t>
      </w:r>
      <w:r w:rsidR="005F16A8">
        <w:t xml:space="preserve"> </w:t>
      </w:r>
      <w:r>
        <w:t>icon</w:t>
      </w:r>
      <w:r w:rsidR="005F16A8">
        <w:t xml:space="preserve"> changes to be a box with an arrow pointing </w:t>
      </w:r>
      <w:r w:rsidR="00F50103">
        <w:t>inward</w:t>
      </w:r>
      <w:r w:rsidR="00232516">
        <w:t>, with</w:t>
      </w:r>
      <w:r w:rsidR="00F50103">
        <w:t xml:space="preserve"> the hover over text tip: “Connects this panel to the frame”</w:t>
      </w:r>
      <w:r w:rsidR="005F16A8">
        <w:t xml:space="preserve">.  Click on the box with the </w:t>
      </w:r>
      <w:r w:rsidR="00232516">
        <w:t xml:space="preserve">inward </w:t>
      </w:r>
      <w:r w:rsidR="005F16A8">
        <w:t>arrow to reconnect the panel with the frame</w:t>
      </w:r>
      <w:r>
        <w:t>.  This will return the floating pane back to where it usually lives within the main window.</w:t>
      </w:r>
    </w:p>
    <w:p w:rsidR="00BA0E86" w:rsidRDefault="00BA0E86" w:rsidP="00E52E8F">
      <w:pPr>
        <w:pStyle w:val="Heading1"/>
      </w:pPr>
      <w:bookmarkStart w:id="133" w:name="_Toc197166126"/>
      <w:bookmarkStart w:id="134" w:name="_Toc292295011"/>
      <w:bookmarkStart w:id="135" w:name="_Toc294621836"/>
      <w:r w:rsidRPr="00C72D69">
        <w:t>Navigating VERDI’s Main Menu Options</w:t>
      </w:r>
      <w:bookmarkEnd w:id="133"/>
      <w:bookmarkEnd w:id="134"/>
      <w:bookmarkEnd w:id="135"/>
    </w:p>
    <w:p w:rsidR="00BA0E86" w:rsidRDefault="00BA0E86" w:rsidP="002D2F72">
      <w:pPr>
        <w:pStyle w:val="BodyText"/>
      </w:pPr>
      <w:r>
        <w:t>Figure 5-1 shows a graphic of the main menu options that are available on the top menu bar in VERDI’s main window (Figure 4-2 above). These options are discussed in detail below.</w:t>
      </w:r>
    </w:p>
    <w:p w:rsidR="00BA0E86" w:rsidRDefault="00BA0E86" w:rsidP="002D2F72">
      <w:pPr>
        <w:pStyle w:val="BodyText"/>
      </w:pPr>
    </w:p>
    <w:p w:rsidR="00BA0E86" w:rsidRPr="0042307F" w:rsidRDefault="00BA0E86" w:rsidP="002D2F72">
      <w:pPr>
        <w:pStyle w:val="BodyText"/>
      </w:pPr>
    </w:p>
    <w:p w:rsidR="00BA0E86" w:rsidRDefault="00BA0E86" w:rsidP="002E7084">
      <w:pPr>
        <w:pStyle w:val="Figureheading"/>
      </w:pPr>
      <w:bookmarkStart w:id="136" w:name="_Toc197166200"/>
      <w:bookmarkStart w:id="137" w:name="_Toc241299235"/>
      <w:bookmarkStart w:id="138" w:name="_Toc241299371"/>
      <w:bookmarkStart w:id="139" w:name="_Toc294621956"/>
      <w:r>
        <w:t xml:space="preserve">Figure </w:t>
      </w:r>
      <w:fldSimple w:instr=" STYLEREF 1 \s ">
        <w:r w:rsidR="00A6772F">
          <w:rPr>
            <w:noProof/>
          </w:rPr>
          <w:t>5</w:t>
        </w:r>
      </w:fldSimple>
      <w:r>
        <w:noBreakHyphen/>
      </w:r>
      <w:fldSimple w:instr=" SEQ Figure \* ARABIC \s 1 ">
        <w:r w:rsidR="00A6772F">
          <w:rPr>
            <w:noProof/>
          </w:rPr>
          <w:t>1</w:t>
        </w:r>
      </w:fldSimple>
      <w:r w:rsidR="004E1928">
        <w:rPr>
          <w:noProof/>
        </w:rPr>
        <w:t>.</w:t>
      </w:r>
      <w:r>
        <w:t xml:space="preserve"> VERDI Main Menu Options</w:t>
      </w:r>
      <w:bookmarkEnd w:id="136"/>
      <w:bookmarkEnd w:id="137"/>
      <w:bookmarkEnd w:id="138"/>
      <w:bookmarkEnd w:id="139"/>
    </w:p>
    <w:tbl>
      <w:tblPr>
        <w:tblW w:w="9645" w:type="dxa"/>
        <w:tblBorders>
          <w:top w:val="single" w:sz="4" w:space="0" w:color="auto"/>
          <w:left w:val="single" w:sz="4" w:space="0" w:color="auto"/>
          <w:insideH w:val="single" w:sz="4" w:space="0" w:color="auto"/>
          <w:insideV w:val="single" w:sz="4" w:space="0" w:color="auto"/>
        </w:tblBorders>
        <w:tblLook w:val="01E0" w:firstRow="1" w:lastRow="1" w:firstColumn="1" w:lastColumn="1" w:noHBand="0" w:noVBand="0"/>
      </w:tblPr>
      <w:tblGrid>
        <w:gridCol w:w="2088"/>
        <w:gridCol w:w="2321"/>
        <w:gridCol w:w="2539"/>
        <w:gridCol w:w="2697"/>
      </w:tblGrid>
      <w:tr w:rsidR="00BA0E86" w:rsidTr="00826D48">
        <w:tc>
          <w:tcPr>
            <w:tcW w:w="2088" w:type="dxa"/>
            <w:tcBorders>
              <w:bottom w:val="single" w:sz="4" w:space="0" w:color="auto"/>
            </w:tcBorders>
          </w:tcPr>
          <w:p w:rsidR="00BA0E86" w:rsidRDefault="00BA0E86" w:rsidP="00C70F03">
            <w:pPr>
              <w:jc w:val="center"/>
            </w:pPr>
            <w:r>
              <w:t>File</w:t>
            </w:r>
          </w:p>
        </w:tc>
        <w:tc>
          <w:tcPr>
            <w:tcW w:w="2321" w:type="dxa"/>
            <w:tcBorders>
              <w:bottom w:val="single" w:sz="4" w:space="0" w:color="auto"/>
            </w:tcBorders>
          </w:tcPr>
          <w:p w:rsidR="00BA0E86" w:rsidRDefault="00BA0E86" w:rsidP="00C70F03">
            <w:pPr>
              <w:jc w:val="center"/>
            </w:pPr>
            <w:r>
              <w:t>Plots</w:t>
            </w:r>
          </w:p>
        </w:tc>
        <w:tc>
          <w:tcPr>
            <w:tcW w:w="2539" w:type="dxa"/>
            <w:tcBorders>
              <w:bottom w:val="single" w:sz="4" w:space="0" w:color="auto"/>
            </w:tcBorders>
          </w:tcPr>
          <w:p w:rsidR="00BA0E86" w:rsidRDefault="00BA0E86" w:rsidP="00C70F03">
            <w:pPr>
              <w:jc w:val="center"/>
            </w:pPr>
            <w:r>
              <w:t>Window</w:t>
            </w:r>
          </w:p>
        </w:tc>
        <w:tc>
          <w:tcPr>
            <w:tcW w:w="2697" w:type="dxa"/>
            <w:tcBorders>
              <w:bottom w:val="single" w:sz="4" w:space="0" w:color="auto"/>
            </w:tcBorders>
          </w:tcPr>
          <w:p w:rsidR="00BA0E86" w:rsidRDefault="00BA0E86" w:rsidP="00C70F03">
            <w:pPr>
              <w:jc w:val="center"/>
            </w:pPr>
            <w:r>
              <w:t>Help</w:t>
            </w:r>
          </w:p>
        </w:tc>
      </w:tr>
      <w:tr w:rsidR="00BA0E86" w:rsidTr="009C5A52">
        <w:trPr>
          <w:trHeight w:val="420"/>
        </w:trPr>
        <w:tc>
          <w:tcPr>
            <w:tcW w:w="2088" w:type="dxa"/>
            <w:vMerge w:val="restart"/>
            <w:tcBorders>
              <w:bottom w:val="single" w:sz="4" w:space="0" w:color="auto"/>
            </w:tcBorders>
          </w:tcPr>
          <w:p w:rsidR="00BA0E86" w:rsidRDefault="00BA0E86" w:rsidP="00C70F03">
            <w:pPr>
              <w:jc w:val="center"/>
            </w:pPr>
            <w:r>
              <w:t>Open Project</w:t>
            </w:r>
          </w:p>
          <w:p w:rsidR="00BA0E86" w:rsidRDefault="00BA0E86" w:rsidP="00C70F03">
            <w:pPr>
              <w:jc w:val="center"/>
            </w:pPr>
            <w:r>
              <w:t>Save Project</w:t>
            </w:r>
          </w:p>
          <w:p w:rsidR="00BA0E86" w:rsidRDefault="00BA0E86">
            <w:pPr>
              <w:pBdr>
                <w:bottom w:val="single" w:sz="4" w:space="1" w:color="auto"/>
              </w:pBdr>
              <w:jc w:val="center"/>
            </w:pPr>
            <w:r>
              <w:t>Save Project As</w:t>
            </w:r>
          </w:p>
          <w:p w:rsidR="00BA0E86" w:rsidRDefault="00BA0E86" w:rsidP="00C70F03">
            <w:pPr>
              <w:jc w:val="center"/>
            </w:pPr>
            <w:r>
              <w:t>View Script Editor</w:t>
            </w:r>
          </w:p>
        </w:tc>
        <w:tc>
          <w:tcPr>
            <w:tcW w:w="2321" w:type="dxa"/>
            <w:tcBorders>
              <w:bottom w:val="single" w:sz="4" w:space="0" w:color="auto"/>
            </w:tcBorders>
          </w:tcPr>
          <w:p w:rsidR="00BA0E86" w:rsidRDefault="00BA0E86" w:rsidP="00C70F03">
            <w:pPr>
              <w:jc w:val="center"/>
            </w:pPr>
            <w:r>
              <w:t>Undock All Plots</w:t>
            </w:r>
          </w:p>
          <w:p w:rsidR="00BA0E86" w:rsidRDefault="00BA0E86" w:rsidP="002E7084">
            <w:pPr>
              <w:jc w:val="center"/>
            </w:pPr>
            <w:r>
              <w:t>Animate Tile Plots</w:t>
            </w:r>
          </w:p>
        </w:tc>
        <w:tc>
          <w:tcPr>
            <w:tcW w:w="2539" w:type="dxa"/>
            <w:vMerge w:val="restart"/>
            <w:tcBorders>
              <w:bottom w:val="single" w:sz="4" w:space="0" w:color="auto"/>
            </w:tcBorders>
          </w:tcPr>
          <w:p w:rsidR="00BA0E86" w:rsidRDefault="00BA0E86" w:rsidP="00C70F03">
            <w:pPr>
              <w:jc w:val="center"/>
            </w:pPr>
            <w:r>
              <w:t>Areas</w:t>
            </w:r>
          </w:p>
          <w:p w:rsidR="00BA0E86" w:rsidRDefault="00BA0E86" w:rsidP="00C70F03">
            <w:pPr>
              <w:jc w:val="center"/>
            </w:pPr>
            <w:r>
              <w:t>Datasets</w:t>
            </w:r>
          </w:p>
          <w:p w:rsidR="00BA0E86" w:rsidRDefault="00BA0E86" w:rsidP="00744CB5">
            <w:pPr>
              <w:jc w:val="center"/>
            </w:pPr>
            <w:r>
              <w:t>Formulas</w:t>
            </w:r>
          </w:p>
        </w:tc>
        <w:tc>
          <w:tcPr>
            <w:tcW w:w="2697" w:type="dxa"/>
            <w:tcBorders>
              <w:bottom w:val="single" w:sz="4" w:space="0" w:color="auto"/>
              <w:right w:val="single" w:sz="4" w:space="0" w:color="auto"/>
            </w:tcBorders>
          </w:tcPr>
          <w:p w:rsidR="00BA0E86" w:rsidRDefault="00F1353A" w:rsidP="00C70F03">
            <w:pPr>
              <w:jc w:val="center"/>
            </w:pPr>
            <w:r>
              <w:t>VERDI</w:t>
            </w:r>
            <w:r w:rsidR="00BA0E86">
              <w:t xml:space="preserve"> Help Docs</w:t>
            </w:r>
          </w:p>
          <w:p w:rsidR="00BA0E86" w:rsidRDefault="00BA0E86" w:rsidP="003B2E64">
            <w:pPr>
              <w:jc w:val="center"/>
            </w:pPr>
            <w:r>
              <w:t>About</w:t>
            </w:r>
          </w:p>
        </w:tc>
      </w:tr>
      <w:tr w:rsidR="00BA0E86" w:rsidTr="009C5A52">
        <w:trPr>
          <w:trHeight w:val="368"/>
        </w:trPr>
        <w:tc>
          <w:tcPr>
            <w:tcW w:w="2088" w:type="dxa"/>
            <w:vMerge/>
            <w:tcBorders>
              <w:bottom w:val="single" w:sz="4" w:space="0" w:color="auto"/>
            </w:tcBorders>
          </w:tcPr>
          <w:p w:rsidR="00BA0E86" w:rsidRDefault="00BA0E86" w:rsidP="00C70F03">
            <w:pPr>
              <w:jc w:val="center"/>
            </w:pPr>
          </w:p>
        </w:tc>
        <w:tc>
          <w:tcPr>
            <w:tcW w:w="2321" w:type="dxa"/>
            <w:tcBorders>
              <w:bottom w:val="nil"/>
            </w:tcBorders>
          </w:tcPr>
          <w:p w:rsidR="00BA0E86" w:rsidRDefault="00BA0E86" w:rsidP="00C70F03">
            <w:pPr>
              <w:jc w:val="center"/>
            </w:pPr>
          </w:p>
        </w:tc>
        <w:tc>
          <w:tcPr>
            <w:tcW w:w="2539" w:type="dxa"/>
            <w:vMerge/>
            <w:tcBorders>
              <w:bottom w:val="single" w:sz="4" w:space="0" w:color="auto"/>
            </w:tcBorders>
          </w:tcPr>
          <w:p w:rsidR="00BA0E86" w:rsidRDefault="00BA0E86" w:rsidP="00C70F03">
            <w:pPr>
              <w:jc w:val="center"/>
            </w:pPr>
          </w:p>
        </w:tc>
        <w:tc>
          <w:tcPr>
            <w:tcW w:w="2697" w:type="dxa"/>
            <w:tcBorders>
              <w:bottom w:val="nil"/>
              <w:right w:val="nil"/>
            </w:tcBorders>
          </w:tcPr>
          <w:p w:rsidR="00BA0E86" w:rsidRDefault="00BA0E86" w:rsidP="00C70F03">
            <w:pPr>
              <w:jc w:val="center"/>
            </w:pPr>
          </w:p>
        </w:tc>
      </w:tr>
      <w:tr w:rsidR="00BA0E86" w:rsidTr="009C5A52">
        <w:trPr>
          <w:gridAfter w:val="3"/>
          <w:wAfter w:w="7557" w:type="dxa"/>
          <w:trHeight w:val="70"/>
        </w:trPr>
        <w:tc>
          <w:tcPr>
            <w:tcW w:w="2088" w:type="dxa"/>
            <w:tcBorders>
              <w:bottom w:val="single" w:sz="4" w:space="0" w:color="auto"/>
              <w:right w:val="single" w:sz="4" w:space="0" w:color="auto"/>
            </w:tcBorders>
          </w:tcPr>
          <w:p w:rsidR="00BA0E86" w:rsidRDefault="00BA0E86" w:rsidP="00C70F03">
            <w:pPr>
              <w:jc w:val="center"/>
            </w:pPr>
            <w:r>
              <w:t>Exit</w:t>
            </w:r>
          </w:p>
        </w:tc>
      </w:tr>
    </w:tbl>
    <w:p w:rsidR="00BA0E86" w:rsidRPr="0042307F" w:rsidRDefault="00BA0E86" w:rsidP="001F6A3E">
      <w:pPr>
        <w:spacing w:after="480"/>
        <w:jc w:val="center"/>
      </w:pPr>
    </w:p>
    <w:p w:rsidR="00BA0E86" w:rsidRPr="00C72D69" w:rsidRDefault="00BA0E86" w:rsidP="001F222E">
      <w:pPr>
        <w:pStyle w:val="Heading2"/>
      </w:pPr>
      <w:bookmarkStart w:id="140" w:name="_Toc197166127"/>
      <w:bookmarkStart w:id="141" w:name="_Toc292295012"/>
      <w:bookmarkStart w:id="142" w:name="_Toc294621837"/>
      <w:r w:rsidRPr="00C72D69">
        <w:t>File Menu Option</w:t>
      </w:r>
      <w:r>
        <w:t>s</w:t>
      </w:r>
      <w:bookmarkEnd w:id="140"/>
      <w:bookmarkEnd w:id="141"/>
      <w:bookmarkEnd w:id="142"/>
    </w:p>
    <w:p w:rsidR="00BA0E86" w:rsidRDefault="00BA0E86" w:rsidP="00FD595E">
      <w:pPr>
        <w:pStyle w:val="Heading3"/>
      </w:pPr>
      <w:bookmarkStart w:id="143" w:name="_Toc292295013"/>
      <w:bookmarkStart w:id="144" w:name="_Toc294621838"/>
      <w:r w:rsidRPr="00C72D69">
        <w:t xml:space="preserve">Open </w:t>
      </w:r>
      <w:r>
        <w:t>P</w:t>
      </w:r>
      <w:r w:rsidRPr="00C72D69">
        <w:t>roject</w:t>
      </w:r>
      <w:bookmarkEnd w:id="143"/>
      <w:bookmarkEnd w:id="144"/>
      <w:r w:rsidRPr="00C72D69">
        <w:t xml:space="preserve"> </w:t>
      </w:r>
    </w:p>
    <w:p w:rsidR="00BA0E86" w:rsidRDefault="00BA0E86" w:rsidP="002D2F72">
      <w:pPr>
        <w:pStyle w:val="BodyText"/>
      </w:pPr>
      <w:r w:rsidRPr="00B25159">
        <w:rPr>
          <w:b/>
        </w:rPr>
        <w:t>Open Project</w:t>
      </w:r>
      <w:r>
        <w:t xml:space="preserve"> retrieves projects that were saved during a previous session (using the two </w:t>
      </w:r>
      <w:r>
        <w:rPr>
          <w:b/>
          <w:bCs/>
        </w:rPr>
        <w:t>Save Project</w:t>
      </w:r>
      <w:r>
        <w:t xml:space="preserve"> options described next). Note that when you use a saved project, </w:t>
      </w:r>
      <w:r w:rsidRPr="00E048CA">
        <w:rPr>
          <w:i/>
        </w:rPr>
        <w:t>it is very important</w:t>
      </w:r>
      <w:r>
        <w:t xml:space="preserve"> to load that project into VERDI </w:t>
      </w:r>
      <w:r w:rsidRPr="00B802DB">
        <w:rPr>
          <w:i/>
        </w:rPr>
        <w:t>before</w:t>
      </w:r>
      <w:r>
        <w:t xml:space="preserve"> you load any additional datasets or create any additional variables/formulas. If you load a dataset that is not part of the previously saved project and then try to open a previously saved project, you will get a message that says “All currently loaded datasets will be unloaded”, and will be asked if you want to continue.</w:t>
      </w:r>
      <w:bookmarkStart w:id="145" w:name="_Toc197166128"/>
    </w:p>
    <w:p w:rsidR="00BA0E86" w:rsidRDefault="00BA0E86" w:rsidP="00FD595E">
      <w:pPr>
        <w:pStyle w:val="Heading3"/>
      </w:pPr>
      <w:bookmarkStart w:id="146" w:name="_Toc292295014"/>
      <w:bookmarkStart w:id="147" w:name="_Toc294621839"/>
      <w:r>
        <w:t>S</w:t>
      </w:r>
      <w:r w:rsidRPr="00C72D69">
        <w:t xml:space="preserve">ave </w:t>
      </w:r>
      <w:r>
        <w:t>P</w:t>
      </w:r>
      <w:r w:rsidRPr="00C72D69">
        <w:t>roject</w:t>
      </w:r>
      <w:bookmarkEnd w:id="145"/>
      <w:bookmarkEnd w:id="146"/>
      <w:bookmarkEnd w:id="147"/>
      <w:r w:rsidRPr="00C72D69">
        <w:t xml:space="preserve"> </w:t>
      </w:r>
    </w:p>
    <w:p w:rsidR="00BA0E86" w:rsidRDefault="00BA0E86" w:rsidP="002D2F72">
      <w:pPr>
        <w:pStyle w:val="BodyText"/>
      </w:pPr>
      <w:r w:rsidRPr="00B802DB">
        <w:t xml:space="preserve">The </w:t>
      </w:r>
      <w:r w:rsidRPr="00B25159">
        <w:rPr>
          <w:b/>
        </w:rPr>
        <w:t>Save Project</w:t>
      </w:r>
      <w:r>
        <w:t xml:space="preserve"> and </w:t>
      </w:r>
      <w:r w:rsidRPr="00B25159">
        <w:rPr>
          <w:b/>
        </w:rPr>
        <w:t>Save Projec</w:t>
      </w:r>
      <w:r w:rsidRPr="00B802DB">
        <w:rPr>
          <w:b/>
        </w:rPr>
        <w:t>t As</w:t>
      </w:r>
      <w:r>
        <w:t xml:space="preserve"> options save dataset lists and associated formulas as a “project” for later re-use. </w:t>
      </w:r>
    </w:p>
    <w:p w:rsidR="00BA0E86" w:rsidRDefault="00BA0E86" w:rsidP="002D2F72">
      <w:pPr>
        <w:pStyle w:val="BodyText"/>
      </w:pPr>
      <w:r>
        <w:t>Note that plots are not saved with a project; only datasets and formulas are saved.  If you wish to save a plot configuration for later use, se</w:t>
      </w:r>
      <w:r w:rsidR="001E088E">
        <w:t>e Section 11.2.2, “Loading and S</w:t>
      </w:r>
      <w:r>
        <w:t>aving configuration.”</w:t>
      </w:r>
    </w:p>
    <w:p w:rsidR="003D0DA3" w:rsidRDefault="00BA0E86" w:rsidP="00FD595E">
      <w:pPr>
        <w:pStyle w:val="Heading3"/>
      </w:pPr>
      <w:bookmarkStart w:id="148" w:name="_Toc292295015"/>
      <w:bookmarkStart w:id="149" w:name="_Toc294621840"/>
      <w:r>
        <w:t>View Script Editor</w:t>
      </w:r>
      <w:bookmarkEnd w:id="148"/>
      <w:bookmarkEnd w:id="149"/>
    </w:p>
    <w:p w:rsidR="003D0DA3" w:rsidRDefault="00BA0E86" w:rsidP="0041485B">
      <w:pPr>
        <w:spacing w:before="240"/>
      </w:pPr>
      <w:r>
        <w:t xml:space="preserve">The </w:t>
      </w:r>
      <w:r w:rsidR="005B4D20" w:rsidRPr="005B4D20">
        <w:rPr>
          <w:b/>
        </w:rPr>
        <w:t>View Script Editor</w:t>
      </w:r>
      <w:r>
        <w:t xml:space="preserve"> </w:t>
      </w:r>
      <w:r w:rsidR="0041485B">
        <w:t>allows</w:t>
      </w:r>
      <w:r>
        <w:t xml:space="preserve"> users to modify and run batch scripts within VERDI.  Three sample script files are provided with the VERDI distribution under the </w:t>
      </w:r>
      <w:r w:rsidR="00F1353A">
        <w:t>$VERDI_HOME/</w:t>
      </w:r>
      <w:r>
        <w:t xml:space="preserve">data/scripts directory.  </w:t>
      </w:r>
      <w:r w:rsidR="00F1353A">
        <w:t xml:space="preserve">On a Windows machine </w:t>
      </w:r>
      <w:r w:rsidR="00D20A80">
        <w:t>the $VERDI_HOME is typically C://Program Files//VERDI_</w:t>
      </w:r>
      <w:r w:rsidR="00215730">
        <w:t>1.4</w:t>
      </w:r>
      <w:r w:rsidR="00D20A80">
        <w:t>.  Use the Open pop-up window to specify eps.txt, one of the sample script files.  The contents of the eps.txt will be displayed in the Script Editor in the right side of the VERDI window.  Mo</w:t>
      </w:r>
      <w:r>
        <w:t xml:space="preserve">dify it to specify the local directory path </w:t>
      </w:r>
      <w:r w:rsidR="00826D48">
        <w:t>name</w:t>
      </w:r>
      <w:r>
        <w:t xml:space="preserve"> for the sample data files, the formulas, the type of plots, and the image format.  The plots are not rendered within VERDI, but may be viewed using an image viewer.  The batch scripting language is described in the sample script files, and will be described in more detail in Sect</w:t>
      </w:r>
      <w:r w:rsidR="00D20A80">
        <w:t>ion 17: VERDI Script Editor.</w:t>
      </w:r>
    </w:p>
    <w:p w:rsidR="00BA0E86" w:rsidRDefault="00BA0E86" w:rsidP="001F222E">
      <w:pPr>
        <w:pStyle w:val="Heading2"/>
      </w:pPr>
      <w:bookmarkStart w:id="150" w:name="_Toc197166129"/>
      <w:bookmarkStart w:id="151" w:name="_Toc292295016"/>
      <w:bookmarkStart w:id="152" w:name="_Toc294621841"/>
      <w:r>
        <w:lastRenderedPageBreak/>
        <w:t>Plots Menu Options</w:t>
      </w:r>
      <w:bookmarkEnd w:id="150"/>
      <w:bookmarkEnd w:id="151"/>
      <w:bookmarkEnd w:id="152"/>
    </w:p>
    <w:p w:rsidR="00BA0E86" w:rsidRPr="00DE6903" w:rsidRDefault="00BA0E86" w:rsidP="002D2F72">
      <w:pPr>
        <w:pStyle w:val="BodyText"/>
      </w:pPr>
      <w:r>
        <w:t xml:space="preserve">VERDI opens a single window for plots, to the right of the </w:t>
      </w:r>
      <w:r w:rsidRPr="005D7D9F">
        <w:rPr>
          <w:b/>
        </w:rPr>
        <w:t>Dataset</w:t>
      </w:r>
      <w:r>
        <w:t xml:space="preserve">, </w:t>
      </w:r>
      <w:r w:rsidRPr="005D7D9F">
        <w:rPr>
          <w:b/>
        </w:rPr>
        <w:t>Formula</w:t>
      </w:r>
      <w:r>
        <w:rPr>
          <w:b/>
        </w:rPr>
        <w:t xml:space="preserve">, </w:t>
      </w:r>
      <w:r w:rsidRPr="00C7509C">
        <w:t>and</w:t>
      </w:r>
      <w:r>
        <w:rPr>
          <w:b/>
        </w:rPr>
        <w:t xml:space="preserve"> </w:t>
      </w:r>
      <w:r w:rsidRPr="00982671">
        <w:rPr>
          <w:b/>
        </w:rPr>
        <w:t>Area</w:t>
      </w:r>
      <w:r>
        <w:t xml:space="preserve"> </w:t>
      </w:r>
      <w:r w:rsidRPr="00A214FA">
        <w:rPr>
          <w:bCs/>
        </w:rPr>
        <w:t>panes</w:t>
      </w:r>
      <w:r>
        <w:t xml:space="preserve">. As plots are created (each in its own sub-window), the most recent plot is displayed on top of previously created plots. Each plot has a tab beneath it listing the type of plot </w:t>
      </w:r>
      <w:r w:rsidRPr="009A5F9F">
        <w:t xml:space="preserve">and the </w:t>
      </w:r>
      <w:r>
        <w:t>formula used to create it. If you want to view a previously created plot, select the tab associated with its sub-window underneath the current plot, and the desired plot will be brought to the front</w:t>
      </w:r>
      <w:r w:rsidRPr="00DE6903">
        <w:t>.</w:t>
      </w:r>
    </w:p>
    <w:p w:rsidR="00BA0E86" w:rsidRDefault="00BA0E86" w:rsidP="00FD595E">
      <w:pPr>
        <w:pStyle w:val="Heading3"/>
      </w:pPr>
      <w:bookmarkStart w:id="153" w:name="_Toc197166130"/>
      <w:bookmarkStart w:id="154" w:name="_Toc292295017"/>
      <w:bookmarkStart w:id="155" w:name="_Toc294621842"/>
      <w:r w:rsidRPr="00231925">
        <w:t xml:space="preserve">Undock </w:t>
      </w:r>
      <w:r w:rsidR="00664126">
        <w:t>A</w:t>
      </w:r>
      <w:r w:rsidRPr="00231925">
        <w:t xml:space="preserve">ll </w:t>
      </w:r>
      <w:r w:rsidR="00664126">
        <w:t>P</w:t>
      </w:r>
      <w:r w:rsidRPr="00231925">
        <w:t>lots</w:t>
      </w:r>
      <w:bookmarkEnd w:id="153"/>
      <w:bookmarkEnd w:id="154"/>
      <w:bookmarkEnd w:id="155"/>
    </w:p>
    <w:p w:rsidR="00BA0E86" w:rsidRDefault="00BA0E86" w:rsidP="002D2F72">
      <w:pPr>
        <w:pStyle w:val="BodyText"/>
      </w:pPr>
      <w:r>
        <w:t xml:space="preserve">As with the </w:t>
      </w:r>
      <w:r w:rsidRPr="00A214FA">
        <w:rPr>
          <w:b/>
          <w:bCs/>
        </w:rPr>
        <w:t>Dataset</w:t>
      </w:r>
      <w:r>
        <w:t xml:space="preserve">, </w:t>
      </w:r>
      <w:r w:rsidRPr="00A214FA">
        <w:rPr>
          <w:b/>
          <w:bCs/>
        </w:rPr>
        <w:t>Formula</w:t>
      </w:r>
      <w:r>
        <w:rPr>
          <w:b/>
          <w:bCs/>
        </w:rPr>
        <w:t xml:space="preserve">, </w:t>
      </w:r>
      <w:r w:rsidRPr="00C66665">
        <w:t>and</w:t>
      </w:r>
      <w:r>
        <w:rPr>
          <w:b/>
          <w:bCs/>
        </w:rPr>
        <w:t xml:space="preserve"> Area</w:t>
      </w:r>
      <w:r>
        <w:t xml:space="preserve"> panes (Section 4.3), plot sub-</w:t>
      </w:r>
      <w:r w:rsidRPr="00A54B93">
        <w:t>windows can be undocked</w:t>
      </w:r>
      <w:r w:rsidR="005F16A8">
        <w:t xml:space="preserve"> or externalized</w:t>
      </w:r>
      <w:r w:rsidRPr="00A54B93">
        <w:t xml:space="preserve"> </w:t>
      </w:r>
      <w:r>
        <w:t>so that</w:t>
      </w:r>
      <w:r w:rsidRPr="00A54B93">
        <w:t xml:space="preserve"> </w:t>
      </w:r>
      <w:r>
        <w:t xml:space="preserve">you can move </w:t>
      </w:r>
      <w:r w:rsidRPr="00A54B93">
        <w:t>them into separate</w:t>
      </w:r>
      <w:r w:rsidR="00DF1C7B">
        <w:t>,</w:t>
      </w:r>
      <w:r w:rsidRPr="00A54B93">
        <w:t xml:space="preserve"> </w:t>
      </w:r>
      <w:r w:rsidR="005F16A8">
        <w:t xml:space="preserve">floating </w:t>
      </w:r>
      <w:r>
        <w:t xml:space="preserve">windows. This allows side by side comparisons of plots. Note that undocking is performed only on previously created plots; any newly created plots are </w:t>
      </w:r>
      <w:r w:rsidR="00DF1C7B">
        <w:t>created within</w:t>
      </w:r>
      <w:r>
        <w:t xml:space="preserve"> the VERDI main window. </w:t>
      </w:r>
    </w:p>
    <w:p w:rsidR="00BA0E86" w:rsidRDefault="00BA0E86" w:rsidP="00FD595E">
      <w:pPr>
        <w:pStyle w:val="Heading3"/>
      </w:pPr>
      <w:r>
        <w:t xml:space="preserve"> </w:t>
      </w:r>
      <w:bookmarkStart w:id="156" w:name="_Toc197166131"/>
      <w:bookmarkStart w:id="157" w:name="_Toc292295018"/>
      <w:bookmarkStart w:id="158" w:name="_Toc294621843"/>
      <w:r>
        <w:t xml:space="preserve">Animate </w:t>
      </w:r>
      <w:r w:rsidR="00664126">
        <w:t>T</w:t>
      </w:r>
      <w:r>
        <w:t xml:space="preserve">ile </w:t>
      </w:r>
      <w:r w:rsidR="00664126">
        <w:t>P</w:t>
      </w:r>
      <w:r>
        <w:t>lots</w:t>
      </w:r>
      <w:bookmarkEnd w:id="156"/>
      <w:bookmarkEnd w:id="157"/>
      <w:bookmarkEnd w:id="158"/>
    </w:p>
    <w:p w:rsidR="00BA0E86" w:rsidRDefault="00BA0E86" w:rsidP="002D2F72">
      <w:pPr>
        <w:pStyle w:val="BodyText"/>
      </w:pPr>
      <w:r>
        <w:t xml:space="preserve">This option opens an </w:t>
      </w:r>
      <w:r>
        <w:rPr>
          <w:b/>
        </w:rPr>
        <w:t>A</w:t>
      </w:r>
      <w:r w:rsidRPr="00FE4AF6">
        <w:rPr>
          <w:b/>
        </w:rPr>
        <w:t xml:space="preserve">nimate </w:t>
      </w:r>
      <w:r>
        <w:rPr>
          <w:b/>
        </w:rPr>
        <w:t>Plots</w:t>
      </w:r>
      <w:r w:rsidRPr="00FE4AF6">
        <w:rPr>
          <w:b/>
        </w:rPr>
        <w:t xml:space="preserve"> </w:t>
      </w:r>
      <w:r w:rsidRPr="000D13E6">
        <w:rPr>
          <w:bCs/>
        </w:rPr>
        <w:t>dialog</w:t>
      </w:r>
      <w:r w:rsidRPr="006502F3">
        <w:rPr>
          <w:bCs/>
        </w:rPr>
        <w:t xml:space="preserve"> </w:t>
      </w:r>
      <w:r>
        <w:rPr>
          <w:bCs/>
        </w:rPr>
        <w:t>box</w:t>
      </w:r>
      <w:r>
        <w:t xml:space="preserve"> (Figure 5-2) that allows you to select one or more plots, select a subset of the time range, and create an animated GIF file. There is also a separate way to create a Quicktime movie instead of a GIF, if desired. </w:t>
      </w:r>
    </w:p>
    <w:p w:rsidR="00BA0E86" w:rsidRDefault="00BA0E86" w:rsidP="002D2F72">
      <w:pPr>
        <w:pStyle w:val="BodyText"/>
      </w:pPr>
      <w:r>
        <w:t xml:space="preserve">Within the </w:t>
      </w:r>
      <w:r>
        <w:rPr>
          <w:b/>
        </w:rPr>
        <w:t>A</w:t>
      </w:r>
      <w:r w:rsidRPr="00DA3714">
        <w:rPr>
          <w:b/>
        </w:rPr>
        <w:t xml:space="preserve">nimate </w:t>
      </w:r>
      <w:r>
        <w:rPr>
          <w:b/>
        </w:rPr>
        <w:t>Plots</w:t>
      </w:r>
      <w:r w:rsidRPr="00DA3714">
        <w:rPr>
          <w:b/>
        </w:rPr>
        <w:t xml:space="preserve"> </w:t>
      </w:r>
      <w:r w:rsidRPr="000D13E6">
        <w:rPr>
          <w:bCs/>
        </w:rPr>
        <w:t>dialog box</w:t>
      </w:r>
      <w:r>
        <w:t xml:space="preserve">, you can </w:t>
      </w:r>
      <w:r w:rsidRPr="00A037D4">
        <w:rPr>
          <w:b/>
        </w:rPr>
        <w:t>select plot</w:t>
      </w:r>
      <w:r>
        <w:rPr>
          <w:b/>
        </w:rPr>
        <w:t>(</w:t>
      </w:r>
      <w:r w:rsidRPr="00A037D4">
        <w:rPr>
          <w:b/>
        </w:rPr>
        <w:t>s</w:t>
      </w:r>
      <w:r>
        <w:rPr>
          <w:b/>
        </w:rPr>
        <w:t>)</w:t>
      </w:r>
      <w:r>
        <w:t xml:space="preserve"> to animate by clicking the check box beside each plot name. </w:t>
      </w:r>
    </w:p>
    <w:p w:rsidR="00BA0E86" w:rsidRPr="00FE1824" w:rsidRDefault="00BA0E86" w:rsidP="002D2F72">
      <w:pPr>
        <w:pStyle w:val="BodyText"/>
      </w:pPr>
      <w:r>
        <w:t>You can choose to animate</w:t>
      </w:r>
      <w:r w:rsidRPr="00FE1824">
        <w:t xml:space="preserve"> a single plot</w:t>
      </w:r>
      <w:r>
        <w:t>,</w:t>
      </w:r>
      <w:r w:rsidRPr="00FE1824">
        <w:t xml:space="preserve"> or </w:t>
      </w:r>
      <w:r>
        <w:t xml:space="preserve">animate </w:t>
      </w:r>
      <w:r w:rsidRPr="00FE1824">
        <w:t>multiple plots synchronously.</w:t>
      </w:r>
      <w:r>
        <w:t xml:space="preserve"> To view multiple animated plots synchronously, undock the plots (see Section 5.2.1) and move them so that they are located side by side for visual comparison during the animation.</w:t>
      </w:r>
    </w:p>
    <w:p w:rsidR="00BA0E86" w:rsidRPr="00E3399D" w:rsidRDefault="00BA0E86" w:rsidP="002D2F72">
      <w:pPr>
        <w:pStyle w:val="BodyText"/>
      </w:pPr>
      <w:r>
        <w:t xml:space="preserve">Once a plot has been selected, you can </w:t>
      </w:r>
      <w:r w:rsidRPr="00A037D4">
        <w:rPr>
          <w:b/>
        </w:rPr>
        <w:t>select the time range</w:t>
      </w:r>
      <w:r>
        <w:t xml:space="preserve"> by specifying both the </w:t>
      </w:r>
      <w:r w:rsidRPr="00DA3714">
        <w:rPr>
          <w:b/>
        </w:rPr>
        <w:t>starting time step</w:t>
      </w:r>
      <w:r>
        <w:t xml:space="preserve"> and </w:t>
      </w:r>
      <w:r w:rsidRPr="00DA3714">
        <w:rPr>
          <w:b/>
        </w:rPr>
        <w:t>ending time step</w:t>
      </w:r>
      <w:r>
        <w:t xml:space="preserve"> of the animation.</w:t>
      </w:r>
    </w:p>
    <w:p w:rsidR="00BA0E86" w:rsidRDefault="00BA0E86" w:rsidP="002D2F72">
      <w:pPr>
        <w:pStyle w:val="BodyText"/>
      </w:pPr>
      <w:r>
        <w:t xml:space="preserve">To create an animated GIF, check the </w:t>
      </w:r>
      <w:r w:rsidRPr="002101DF">
        <w:rPr>
          <w:b/>
        </w:rPr>
        <w:t>Make Animated GIF</w:t>
      </w:r>
      <w:r>
        <w:rPr>
          <w:b/>
        </w:rPr>
        <w:t>(</w:t>
      </w:r>
      <w:r w:rsidRPr="002101DF">
        <w:rPr>
          <w:b/>
        </w:rPr>
        <w:t>s</w:t>
      </w:r>
      <w:r>
        <w:rPr>
          <w:b/>
        </w:rPr>
        <w:t>)</w:t>
      </w:r>
      <w:r w:rsidRPr="00226FFD">
        <w:t xml:space="preserve"> option i</w:t>
      </w:r>
      <w:r w:rsidRPr="00DA3714">
        <w:t>n the</w:t>
      </w:r>
      <w:r>
        <w:rPr>
          <w:b/>
        </w:rPr>
        <w:t xml:space="preserve"> Animate Plots </w:t>
      </w:r>
      <w:r w:rsidRPr="000D13E6">
        <w:rPr>
          <w:bCs/>
        </w:rPr>
        <w:t>dialog box.</w:t>
      </w:r>
      <w:r>
        <w:rPr>
          <w:b/>
        </w:rPr>
        <w:t xml:space="preserve"> </w:t>
      </w:r>
      <w:r>
        <w:t xml:space="preserve">In the </w:t>
      </w:r>
      <w:r w:rsidRPr="00226FFD">
        <w:rPr>
          <w:b/>
        </w:rPr>
        <w:t xml:space="preserve">Save </w:t>
      </w:r>
      <w:r>
        <w:t>dialog box that appears</w:t>
      </w:r>
      <w:r w:rsidRPr="00043AC9">
        <w:t>,</w:t>
      </w:r>
      <w:r>
        <w:t xml:space="preserve"> select the direct</w:t>
      </w:r>
      <w:r w:rsidRPr="00226FFD">
        <w:t>ory in which to store the file</w:t>
      </w:r>
      <w:r>
        <w:t xml:space="preserve"> and </w:t>
      </w:r>
      <w:r w:rsidRPr="00226FFD">
        <w:t>the na</w:t>
      </w:r>
      <w:r>
        <w:t xml:space="preserve">me to use for the animated GIF, then click the save button. When saving as an animated GIF, when multiple plots are selected, each animated plot will be saved to a separate animated GIF file.  For example, if three plots were selected, the animated plots would be saved as &lt;filename&gt;-1.gif, &lt;filename&gt;-2.gif, &lt;filename&gt;-3.gif. You can view the animated GIF by opening the file in a web browser.  </w:t>
      </w:r>
    </w:p>
    <w:p w:rsidR="00BA0E86" w:rsidRDefault="00BA0E86" w:rsidP="002D2F72">
      <w:pPr>
        <w:pStyle w:val="BodyText"/>
      </w:pPr>
      <w:r>
        <w:t xml:space="preserve">Creating a Quicktime movie is also an option, but this is not done through the </w:t>
      </w:r>
      <w:r w:rsidRPr="006502F3">
        <w:rPr>
          <w:b/>
          <w:bCs/>
        </w:rPr>
        <w:t>Plots&gt;Animate Tile Plots</w:t>
      </w:r>
      <w:r>
        <w:t xml:space="preserve"> main menu option.  Instead, use the </w:t>
      </w:r>
      <w:r w:rsidRPr="006502F3">
        <w:rPr>
          <w:b/>
          <w:bCs/>
        </w:rPr>
        <w:t>Plot</w:t>
      </w:r>
      <w:r>
        <w:t xml:space="preserve"> menu option found at the top of each individual plot to make a Quicktime movie.</w:t>
      </w:r>
    </w:p>
    <w:p w:rsidR="00BA0E86" w:rsidRDefault="00BA0E86" w:rsidP="001F6A3E">
      <w:pPr>
        <w:pStyle w:val="Figureheading"/>
      </w:pPr>
      <w:bookmarkStart w:id="159" w:name="_Toc197166201"/>
      <w:bookmarkStart w:id="160" w:name="_Toc241299236"/>
      <w:bookmarkStart w:id="161" w:name="_Toc241299372"/>
      <w:bookmarkStart w:id="162" w:name="_Toc294621957"/>
      <w:r>
        <w:lastRenderedPageBreak/>
        <w:t xml:space="preserve">Figure </w:t>
      </w:r>
      <w:fldSimple w:instr=" STYLEREF 1 \s ">
        <w:r w:rsidR="00A6772F">
          <w:rPr>
            <w:noProof/>
          </w:rPr>
          <w:t>5</w:t>
        </w:r>
      </w:fldSimple>
      <w:r>
        <w:noBreakHyphen/>
      </w:r>
      <w:fldSimple w:instr=" SEQ Figure \* ARABIC \s 1 ">
        <w:r w:rsidR="00A6772F">
          <w:rPr>
            <w:noProof/>
          </w:rPr>
          <w:t>2</w:t>
        </w:r>
      </w:fldSimple>
      <w:r w:rsidR="004E1928">
        <w:rPr>
          <w:noProof/>
        </w:rPr>
        <w:t>.</w:t>
      </w:r>
      <w:r>
        <w:t xml:space="preserve"> Animate Plots Dialog and </w:t>
      </w:r>
      <w:r w:rsidR="001577EA">
        <w:t xml:space="preserve">Fast </w:t>
      </w:r>
      <w:r>
        <w:t>Tile Plots</w:t>
      </w:r>
      <w:bookmarkEnd w:id="159"/>
      <w:bookmarkEnd w:id="160"/>
      <w:bookmarkEnd w:id="161"/>
      <w:bookmarkEnd w:id="162"/>
    </w:p>
    <w:p w:rsidR="00BA0E86" w:rsidRPr="002101DF" w:rsidRDefault="0015376E" w:rsidP="002D2F72">
      <w:pPr>
        <w:pStyle w:val="BodyText"/>
      </w:pPr>
      <w:r>
        <w:rPr>
          <w:noProof/>
        </w:rPr>
        <w:drawing>
          <wp:inline distT="0" distB="0" distL="0" distR="0" wp14:anchorId="14205275" wp14:editId="37081471">
            <wp:extent cx="5943600" cy="445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BA0E86" w:rsidRDefault="00BA0E86" w:rsidP="001F222E">
      <w:pPr>
        <w:pStyle w:val="Heading2"/>
      </w:pPr>
      <w:bookmarkStart w:id="163" w:name="_Toc197166132"/>
      <w:bookmarkStart w:id="164" w:name="_Toc292295019"/>
      <w:bookmarkStart w:id="165" w:name="_Toc294621844"/>
      <w:r>
        <w:t>Window Menu Options</w:t>
      </w:r>
      <w:bookmarkEnd w:id="163"/>
      <w:bookmarkEnd w:id="164"/>
      <w:bookmarkEnd w:id="165"/>
    </w:p>
    <w:p w:rsidR="00BA0E86" w:rsidRPr="00407299" w:rsidRDefault="00BA0E86" w:rsidP="0083742F">
      <w:pPr>
        <w:pStyle w:val="BodyText"/>
      </w:pPr>
      <w:r>
        <w:t xml:space="preserve">The </w:t>
      </w:r>
      <w:r w:rsidRPr="00407299">
        <w:rPr>
          <w:b/>
        </w:rPr>
        <w:t>Window</w:t>
      </w:r>
      <w:r>
        <w:t xml:space="preserve"> menu provides an alternate way to select windows/panes to be brought to the front, and provides the same function as clicking on the tabs at the bottom of the windows/panes.</w:t>
      </w:r>
    </w:p>
    <w:p w:rsidR="00BA0E86" w:rsidRDefault="00BA0E86" w:rsidP="00FD595E">
      <w:pPr>
        <w:pStyle w:val="Heading3"/>
      </w:pPr>
      <w:bookmarkStart w:id="166" w:name="_Toc197166133"/>
      <w:bookmarkStart w:id="167" w:name="_Toc292295020"/>
      <w:bookmarkStart w:id="168" w:name="_Toc294621845"/>
      <w:r>
        <w:t>Datasets and Formulas</w:t>
      </w:r>
      <w:bookmarkEnd w:id="166"/>
      <w:bookmarkEnd w:id="167"/>
      <w:bookmarkEnd w:id="168"/>
      <w:r>
        <w:t xml:space="preserve"> </w:t>
      </w:r>
    </w:p>
    <w:p w:rsidR="00BA0E86" w:rsidRPr="002529F4" w:rsidRDefault="00BA0E86" w:rsidP="002D2F72">
      <w:pPr>
        <w:pStyle w:val="BodyText"/>
      </w:pPr>
      <w:r>
        <w:t xml:space="preserve">Select from the </w:t>
      </w:r>
      <w:r>
        <w:rPr>
          <w:b/>
        </w:rPr>
        <w:t>W</w:t>
      </w:r>
      <w:r w:rsidRPr="00930FB2">
        <w:rPr>
          <w:b/>
        </w:rPr>
        <w:t xml:space="preserve">indow </w:t>
      </w:r>
      <w:r w:rsidRPr="005127C3">
        <w:t xml:space="preserve">pull-down </w:t>
      </w:r>
      <w:r>
        <w:t>menu</w:t>
      </w:r>
      <w:r w:rsidRPr="005127C3">
        <w:t xml:space="preserve"> t</w:t>
      </w:r>
      <w:r w:rsidRPr="00FE1824">
        <w:t xml:space="preserve">o bring to the front either the </w:t>
      </w:r>
      <w:r w:rsidRPr="00C7509C">
        <w:rPr>
          <w:b/>
        </w:rPr>
        <w:t>Areas</w:t>
      </w:r>
      <w:r>
        <w:t xml:space="preserve"> pane, </w:t>
      </w:r>
      <w:r w:rsidRPr="00A214FA">
        <w:rPr>
          <w:b/>
          <w:bCs/>
        </w:rPr>
        <w:t>Dataset</w:t>
      </w:r>
      <w:r>
        <w:rPr>
          <w:b/>
          <w:bCs/>
        </w:rPr>
        <w:t>s</w:t>
      </w:r>
      <w:r w:rsidRPr="00FE1824">
        <w:t xml:space="preserve"> </w:t>
      </w:r>
      <w:r>
        <w:t>pane</w:t>
      </w:r>
      <w:r w:rsidRPr="00FE1824">
        <w:t xml:space="preserve"> or </w:t>
      </w:r>
      <w:r w:rsidRPr="00A214FA">
        <w:rPr>
          <w:b/>
          <w:bCs/>
        </w:rPr>
        <w:t>Formula</w:t>
      </w:r>
      <w:r>
        <w:rPr>
          <w:b/>
          <w:bCs/>
        </w:rPr>
        <w:t>s</w:t>
      </w:r>
      <w:r w:rsidRPr="00FE1824">
        <w:t xml:space="preserve"> </w:t>
      </w:r>
      <w:r>
        <w:t>pane</w:t>
      </w:r>
      <w:r w:rsidRPr="00FE1824">
        <w:t xml:space="preserve"> when th</w:t>
      </w:r>
      <w:r>
        <w:t>o</w:t>
      </w:r>
      <w:r w:rsidRPr="00FE1824">
        <w:t xml:space="preserve">se </w:t>
      </w:r>
      <w:r>
        <w:t xml:space="preserve">panes are docked. </w:t>
      </w:r>
    </w:p>
    <w:p w:rsidR="00BA0E86" w:rsidRDefault="00BA0E86" w:rsidP="00FD595E">
      <w:pPr>
        <w:pStyle w:val="Heading3"/>
      </w:pPr>
      <w:bookmarkStart w:id="169" w:name="_Toc197166134"/>
      <w:bookmarkStart w:id="170" w:name="_Toc292295021"/>
      <w:bookmarkStart w:id="171" w:name="_Toc294621846"/>
      <w:r>
        <w:t xml:space="preserve">List of </w:t>
      </w:r>
      <w:r w:rsidR="00664126">
        <w:t>P</w:t>
      </w:r>
      <w:r>
        <w:t>lots</w:t>
      </w:r>
      <w:bookmarkEnd w:id="169"/>
      <w:bookmarkEnd w:id="170"/>
      <w:bookmarkEnd w:id="171"/>
    </w:p>
    <w:p w:rsidR="00BA0E86" w:rsidRPr="00E3399D" w:rsidRDefault="00BA0E86" w:rsidP="002D2F72">
      <w:pPr>
        <w:pStyle w:val="BodyText"/>
      </w:pPr>
      <w:r>
        <w:t xml:space="preserve">The </w:t>
      </w:r>
      <w:r>
        <w:rPr>
          <w:b/>
        </w:rPr>
        <w:t>Window</w:t>
      </w:r>
      <w:r w:rsidRPr="003D058A">
        <w:rPr>
          <w:b/>
        </w:rPr>
        <w:t xml:space="preserve"> </w:t>
      </w:r>
      <w:r w:rsidRPr="004B5FAE">
        <w:t xml:space="preserve">pull-down </w:t>
      </w:r>
      <w:r>
        <w:t>menu</w:t>
      </w:r>
      <w:r w:rsidRPr="004B5FAE">
        <w:t xml:space="preserve"> is </w:t>
      </w:r>
      <w:r>
        <w:t xml:space="preserve">automatically updated each time a plot is created in a VERDI session; each entry in the plot list indicates the type of plot and the formula used. Clicking on a given plot entry brings that plot to the front for viewing. Alternatively, you can bring a plot to the front by selecting the desired </w:t>
      </w:r>
      <w:r w:rsidRPr="0066175D">
        <w:rPr>
          <w:b/>
        </w:rPr>
        <w:t>plot tab</w:t>
      </w:r>
      <w:r>
        <w:t xml:space="preserve"> underneath the plots area of the main window. As in the menu entries, each </w:t>
      </w:r>
      <w:r w:rsidRPr="0066175D">
        <w:rPr>
          <w:b/>
        </w:rPr>
        <w:t>plot tab</w:t>
      </w:r>
      <w:r>
        <w:t xml:space="preserve"> is labeled with the plot type and the formula used. </w:t>
      </w:r>
    </w:p>
    <w:p w:rsidR="00BA0E86" w:rsidRDefault="00BA0E86" w:rsidP="001F222E">
      <w:pPr>
        <w:pStyle w:val="Heading2"/>
      </w:pPr>
      <w:bookmarkStart w:id="172" w:name="_Toc197166135"/>
      <w:bookmarkStart w:id="173" w:name="_Toc292295022"/>
      <w:bookmarkStart w:id="174" w:name="_Toc294621847"/>
      <w:r>
        <w:lastRenderedPageBreak/>
        <w:t>Help Menu Options</w:t>
      </w:r>
      <w:bookmarkEnd w:id="172"/>
      <w:bookmarkEnd w:id="173"/>
      <w:bookmarkEnd w:id="174"/>
    </w:p>
    <w:p w:rsidR="00BA0E86" w:rsidRDefault="00BA0E86" w:rsidP="002D2F72">
      <w:pPr>
        <w:pStyle w:val="BodyText"/>
      </w:pPr>
      <w:r>
        <w:t xml:space="preserve">The </w:t>
      </w:r>
      <w:r w:rsidRPr="00A419CF">
        <w:rPr>
          <w:b/>
        </w:rPr>
        <w:t>Help</w:t>
      </w:r>
      <w:r>
        <w:t xml:space="preserve"> pull-down menu contains two items that you can use to learn more about VERDI. When you select </w:t>
      </w:r>
      <w:r w:rsidRPr="00A419CF">
        <w:rPr>
          <w:b/>
        </w:rPr>
        <w:t>VERDI Help Docs</w:t>
      </w:r>
      <w:r>
        <w:t xml:space="preserve">, the VERDI user’s manual is displayed in a VERDI Help window. This window is not searchable, but it does allow you to navigate via hyperlinks in the Table of Contents, and to scroll down and read the user’s manual. When you select </w:t>
      </w:r>
      <w:r w:rsidRPr="00A419CF">
        <w:rPr>
          <w:b/>
        </w:rPr>
        <w:t xml:space="preserve">About </w:t>
      </w:r>
      <w:r>
        <w:t>a pop-up window that contains the name of the product, the version number, and the date the software was built is displayed.</w:t>
      </w:r>
    </w:p>
    <w:p w:rsidR="00BA0E86" w:rsidRDefault="00BA0E86" w:rsidP="00E52E8F">
      <w:pPr>
        <w:pStyle w:val="Heading1"/>
      </w:pPr>
      <w:bookmarkStart w:id="175" w:name="_Toc197166136"/>
      <w:bookmarkStart w:id="176" w:name="_Toc292295023"/>
      <w:bookmarkStart w:id="177" w:name="_Toc294621848"/>
      <w:r>
        <w:t>Working with Gridded Datasets</w:t>
      </w:r>
      <w:bookmarkEnd w:id="175"/>
      <w:bookmarkEnd w:id="176"/>
      <w:bookmarkEnd w:id="177"/>
    </w:p>
    <w:p w:rsidR="00E47B79" w:rsidRDefault="00BA0E86" w:rsidP="00E47B79">
      <w:pPr>
        <w:pStyle w:val="Heading2"/>
      </w:pPr>
      <w:bookmarkStart w:id="178" w:name="_Toc197166137"/>
      <w:bookmarkStart w:id="179" w:name="_Toc292295024"/>
      <w:bookmarkStart w:id="180" w:name="_Toc294621849"/>
      <w:r>
        <w:t>Gridded Input File Formats</w:t>
      </w:r>
      <w:bookmarkEnd w:id="178"/>
      <w:bookmarkEnd w:id="179"/>
      <w:bookmarkEnd w:id="180"/>
    </w:p>
    <w:p w:rsidR="00E47B79" w:rsidRPr="00E47B79" w:rsidRDefault="00E47B79" w:rsidP="00E47B79">
      <w:pPr>
        <w:pStyle w:val="Heading3"/>
      </w:pPr>
      <w:r>
        <w:t xml:space="preserve"> </w:t>
      </w:r>
      <w:bookmarkStart w:id="181" w:name="_Toc294621850"/>
      <w:r>
        <w:t>Model Formats</w:t>
      </w:r>
      <w:bookmarkEnd w:id="181"/>
    </w:p>
    <w:p w:rsidR="00BA0E86" w:rsidRPr="0096128E" w:rsidRDefault="00BA0E86" w:rsidP="0083742F">
      <w:pPr>
        <w:pStyle w:val="BodyText"/>
      </w:pPr>
      <w:r>
        <w:t>VERDI currently supports visualizing</w:t>
      </w:r>
      <w:r w:rsidR="0038552C">
        <w:t xml:space="preserve"> </w:t>
      </w:r>
      <w:r>
        <w:t xml:space="preserve">files </w:t>
      </w:r>
      <w:r w:rsidR="00F24458">
        <w:t xml:space="preserve">in </w:t>
      </w:r>
      <w:r w:rsidR="00C512D9">
        <w:t>the following</w:t>
      </w:r>
      <w:r w:rsidR="0038552C">
        <w:t xml:space="preserve"> formats: </w:t>
      </w:r>
      <w:r>
        <w:t xml:space="preserve">CMAQ Input/Output Applications Programming Interface (I/O API) </w:t>
      </w:r>
      <w:r w:rsidR="00F24458">
        <w:t>netCDF</w:t>
      </w:r>
      <w:r w:rsidR="0038552C">
        <w:t>,</w:t>
      </w:r>
      <w:r>
        <w:t xml:space="preserve"> WRF netCDF</w:t>
      </w:r>
      <w:r w:rsidR="0038552C">
        <w:t>,</w:t>
      </w:r>
      <w:r w:rsidRPr="00EE1C27">
        <w:t xml:space="preserve"> </w:t>
      </w:r>
      <w:r>
        <w:t xml:space="preserve">and CAMx </w:t>
      </w:r>
      <w:r w:rsidR="00F24458">
        <w:t>(UAM-IV)</w:t>
      </w:r>
      <w:r w:rsidR="00C512D9">
        <w:t>, and ASCII format (for observational data)</w:t>
      </w:r>
      <w:r w:rsidR="00F24458">
        <w:t>.</w:t>
      </w:r>
      <w:bookmarkStart w:id="182" w:name="IOAPI"/>
      <w:r w:rsidR="00F24458">
        <w:t xml:space="preserve"> VERDI uses version 4.1 of the netCDF java </w:t>
      </w:r>
      <w:r w:rsidR="0038552C">
        <w:t xml:space="preserve">I/O </w:t>
      </w:r>
      <w:r w:rsidR="00F24458">
        <w:t>library (</w:t>
      </w:r>
      <w:hyperlink r:id="rId47" w:history="1">
        <w:r w:rsidR="00F24458" w:rsidRPr="006C64DF">
          <w:rPr>
            <w:rStyle w:val="Hyperlink"/>
          </w:rPr>
          <w:t>http://www.unidata.ucar.edu/software/netcdf-java</w:t>
        </w:r>
      </w:hyperlink>
      <w:r w:rsidR="00F24458">
        <w:t>).</w:t>
      </w:r>
    </w:p>
    <w:p w:rsidR="00BA0E86" w:rsidRDefault="00BA0E86" w:rsidP="002D2F72">
      <w:pPr>
        <w:pStyle w:val="BodyText"/>
      </w:pPr>
      <w:r>
        <w:t xml:space="preserve">The CMAQ I/O API was designed as a high-level interface on top of the netCDF Java library. (see </w:t>
      </w:r>
      <w:bookmarkEnd w:id="182"/>
      <w:r w:rsidR="00423D8D">
        <w:fldChar w:fldCharType="begin"/>
      </w:r>
      <w:r>
        <w:instrText xml:space="preserve"> HYPERLINK "http://www.baronams.com/products/ioapi" </w:instrText>
      </w:r>
      <w:r w:rsidR="00423D8D">
        <w:fldChar w:fldCharType="separate"/>
      </w:r>
      <w:r>
        <w:rPr>
          <w:rStyle w:val="Hyperlink"/>
        </w:rPr>
        <w:t>http://www.baronams.com/products/ioapi</w:t>
      </w:r>
      <w:r w:rsidR="00423D8D">
        <w:fldChar w:fldCharType="end"/>
      </w:r>
      <w:r>
        <w:t xml:space="preserve"> and </w:t>
      </w:r>
      <w:hyperlink r:id="rId48" w:history="1">
        <w:r w:rsidRPr="00183010">
          <w:rPr>
            <w:rStyle w:val="Hyperlink"/>
          </w:rPr>
          <w:t>http://www.unidata.ucar.edu/software/netcdf/</w:t>
        </w:r>
      </w:hyperlink>
      <w:r>
        <w:t xml:space="preserve"> for further info).  The I/O API library provides a comprehensive programming interface to files for the air quality model developer and model-related tool developer, in both FORTRAN and C/C++.  I/O API files are self-describing and include projection information within the gridded dataset.  See section 12 for additional information on what projections and gridded data formats are supported by VERDI.</w:t>
      </w:r>
    </w:p>
    <w:p w:rsidR="0096128E" w:rsidRDefault="00BA0E86" w:rsidP="002D2F72">
      <w:pPr>
        <w:pStyle w:val="BodyText"/>
      </w:pPr>
      <w:r>
        <w:t xml:space="preserve">netCDF and I/O API files are portable across computing platforms. This means that these files can be read regardless of what computer type or operating system you are using. There are routines available to convert data to these formats or new code can be written and contributed to VERDI for use by the community.  Discussion of the I/O API conversion programs and how to use them can be found in Section 13, “I/O API Utilities, Data </w:t>
      </w:r>
      <w:r w:rsidRPr="0083742F">
        <w:rPr>
          <w:rFonts w:cs="Times New Roman"/>
          <w:szCs w:val="24"/>
        </w:rPr>
        <w:t>Conversion</w:t>
      </w:r>
      <w:r>
        <w:t xml:space="preserve"> Programs, and Libraries.”  If you write a routine for VERDI to read gridded data from other </w:t>
      </w:r>
      <w:r w:rsidRPr="0083742F">
        <w:rPr>
          <w:rFonts w:cs="Times New Roman"/>
          <w:szCs w:val="24"/>
        </w:rPr>
        <w:t>formats</w:t>
      </w:r>
      <w:r>
        <w:t>, please consider contributing your code to the user community using sourceforge.net, as described in Section 14.</w:t>
      </w:r>
      <w:bookmarkStart w:id="183" w:name="_Toc292295025"/>
      <w:bookmarkStart w:id="184" w:name="_Toc197166138"/>
    </w:p>
    <w:p w:rsidR="00E47B79" w:rsidRDefault="00E47B79" w:rsidP="00E47B79">
      <w:pPr>
        <w:pStyle w:val="Heading3"/>
      </w:pPr>
      <w:r>
        <w:t xml:space="preserve"> </w:t>
      </w:r>
      <w:bookmarkStart w:id="185" w:name="_Toc294621851"/>
      <w:r>
        <w:t>Observational Data Formats</w:t>
      </w:r>
      <w:bookmarkEnd w:id="185"/>
    </w:p>
    <w:p w:rsidR="0083742F" w:rsidRDefault="00E47B79" w:rsidP="0083742F">
      <w:pPr>
        <w:pStyle w:val="BodyText"/>
      </w:pPr>
      <w:r>
        <w:t xml:space="preserve">Observational data in ASCII format can be obtained from </w:t>
      </w:r>
      <w:r w:rsidR="0083742F">
        <w:t xml:space="preserve">EPA’s Remote Sensing Information Gateway - </w:t>
      </w:r>
      <w:r>
        <w:t>RSIG (</w:t>
      </w:r>
      <w:hyperlink r:id="rId49" w:history="1">
        <w:r w:rsidRPr="0096128E">
          <w:rPr>
            <w:rStyle w:val="Hyperlink"/>
          </w:rPr>
          <w:t>http://badger.epa.gov/rsig</w:t>
        </w:r>
      </w:hyperlink>
      <w:r>
        <w:t xml:space="preserve">).  To use a consistent set of units, between the model data and the observational data, the user may need to import the ASCII data into an Excel spreadsheet to do a </w:t>
      </w:r>
      <w:r w:rsidR="0083742F">
        <w:t xml:space="preserve">unit </w:t>
      </w:r>
      <w:r>
        <w:t>conversion</w:t>
      </w:r>
      <w:r w:rsidR="0034777C">
        <w:t xml:space="preserve">.  </w:t>
      </w:r>
      <w:r>
        <w:t>VERDI doesn’t allow the user to use an obs</w:t>
      </w:r>
      <w:r w:rsidR="0034777C">
        <w:t>ervational variable to create a formula, so conversions to different units should be done within an Excel spreadsheet</w:t>
      </w:r>
      <w:r>
        <w:t>.  Import</w:t>
      </w:r>
      <w:r w:rsidR="0034777C">
        <w:t xml:space="preserve"> the file</w:t>
      </w:r>
      <w:r w:rsidRPr="0096128E">
        <w:t xml:space="preserve"> </w:t>
      </w:r>
      <w:proofErr w:type="spellStart"/>
      <w:r>
        <w:t>ascii</w:t>
      </w:r>
      <w:proofErr w:type="spellEnd"/>
      <w:r>
        <w:t xml:space="preserve"> file that is generated by RSIG into Excel, change</w:t>
      </w:r>
      <w:r w:rsidRPr="0096128E">
        <w:t xml:space="preserve"> the units</w:t>
      </w:r>
      <w:r w:rsidR="0034777C">
        <w:t xml:space="preserve"> to </w:t>
      </w:r>
      <w:r w:rsidR="0034777C">
        <w:lastRenderedPageBreak/>
        <w:t>match the units found in the gridded model data</w:t>
      </w:r>
      <w:r w:rsidRPr="0096128E">
        <w:t xml:space="preserve"> </w:t>
      </w:r>
      <w:r w:rsidR="0034777C">
        <w:t xml:space="preserve">file </w:t>
      </w:r>
      <w:r w:rsidRPr="0096128E">
        <w:t xml:space="preserve">and </w:t>
      </w:r>
      <w:r>
        <w:t xml:space="preserve">then save using a </w:t>
      </w:r>
      <w:r w:rsidRPr="0096128E">
        <w:t>tab delimited</w:t>
      </w:r>
      <w:r>
        <w:t xml:space="preserve"> </w:t>
      </w:r>
      <w:proofErr w:type="spellStart"/>
      <w:r>
        <w:t>ascii</w:t>
      </w:r>
      <w:proofErr w:type="spellEnd"/>
      <w:r>
        <w:t xml:space="preserve"> file format</w:t>
      </w:r>
      <w:r w:rsidR="002D2F72">
        <w:t>.</w:t>
      </w:r>
    </w:p>
    <w:p w:rsidR="002D2F72" w:rsidRPr="0096128E" w:rsidRDefault="002D2F72" w:rsidP="0083742F">
      <w:pPr>
        <w:pStyle w:val="BodyText"/>
      </w:pPr>
      <w:r>
        <w:t xml:space="preserve">The </w:t>
      </w:r>
      <w:r w:rsidR="0083742F">
        <w:t xml:space="preserve">observational data ASCII format recognized by VERDI is an ASCII file </w:t>
      </w:r>
      <w:r>
        <w:t>with tab-separated columns where the first</w:t>
      </w:r>
      <w:r w:rsidR="0083742F">
        <w:t xml:space="preserve"> </w:t>
      </w:r>
      <w:r>
        <w:t>three columns are as shown in Figure 6-1 and one or more additional</w:t>
      </w:r>
      <w:r w:rsidR="0083742F">
        <w:t xml:space="preserve"> </w:t>
      </w:r>
      <w:r>
        <w:t>columns are arbitrary but must have the header format 'name(units)'</w:t>
      </w:r>
      <w:r w:rsidR="0083742F">
        <w:t xml:space="preserve"> </w:t>
      </w:r>
      <w:r>
        <w:t>as shown in Figure 6-1.  Spreadsheet programs can be used to edit and write the files</w:t>
      </w:r>
      <w:r w:rsidR="0083742F">
        <w:t xml:space="preserve"> </w:t>
      </w:r>
      <w:r>
        <w:t>by choosing ASCII output and tab as the delimiting character (instead of comma).</w:t>
      </w:r>
      <w:r w:rsidR="0083742F">
        <w:t xml:space="preserve"> Data within a column must be complete, as empty fields within a column will cause VERDI to be unable to read the observational data.</w:t>
      </w:r>
    </w:p>
    <w:p w:rsidR="002D2F72" w:rsidRDefault="002D2F72" w:rsidP="002D2F72">
      <w:pPr>
        <w:pStyle w:val="Figureheading"/>
      </w:pPr>
      <w:bookmarkStart w:id="186" w:name="_Toc294621958"/>
      <w:r>
        <w:t xml:space="preserve">Figure 6-1. </w:t>
      </w:r>
      <w:r w:rsidR="0083742F">
        <w:t>Observational File ASCII Format</w:t>
      </w:r>
      <w:bookmarkEnd w:id="186"/>
    </w:p>
    <w:p w:rsidR="00E47B79" w:rsidRDefault="002D2F72" w:rsidP="002D2F72">
      <w:pPr>
        <w:pStyle w:val="BodyText"/>
        <w:rPr>
          <w:rFonts w:ascii="Courier New" w:hAnsi="Courier New"/>
          <w:sz w:val="20"/>
        </w:rPr>
      </w:pPr>
      <w:r w:rsidRPr="0083742F">
        <w:rPr>
          <w:rFonts w:ascii="Courier New" w:hAnsi="Courier New"/>
          <w:sz w:val="20"/>
        </w:rPr>
        <w:t>Timestamp(UTC</w:t>
      </w:r>
      <w:r w:rsidR="0083742F" w:rsidRPr="0083742F">
        <w:rPr>
          <w:rFonts w:ascii="Courier New" w:hAnsi="Courier New"/>
          <w:sz w:val="20"/>
        </w:rPr>
        <w:t>)</w:t>
      </w:r>
      <w:r w:rsidRPr="0083742F">
        <w:rPr>
          <w:rFonts w:ascii="Courier New" w:hAnsi="Courier New"/>
          <w:sz w:val="20"/>
        </w:rPr>
        <w:tab/>
        <w:t>LONGITUDE(</w:t>
      </w:r>
      <w:proofErr w:type="spellStart"/>
      <w:r w:rsidRPr="0083742F">
        <w:rPr>
          <w:rFonts w:ascii="Courier New" w:hAnsi="Courier New"/>
          <w:sz w:val="20"/>
        </w:rPr>
        <w:t>deg</w:t>
      </w:r>
      <w:proofErr w:type="spellEnd"/>
      <w:r w:rsidRPr="0083742F">
        <w:rPr>
          <w:rFonts w:ascii="Courier New" w:hAnsi="Courier New"/>
          <w:sz w:val="20"/>
        </w:rPr>
        <w:t>)</w:t>
      </w:r>
      <w:r w:rsidRPr="0083742F">
        <w:rPr>
          <w:rFonts w:ascii="Courier New" w:hAnsi="Courier New"/>
          <w:sz w:val="20"/>
        </w:rPr>
        <w:tab/>
        <w:t>LATITUDE(</w:t>
      </w:r>
      <w:proofErr w:type="spellStart"/>
      <w:r w:rsidRPr="0083742F">
        <w:rPr>
          <w:rFonts w:ascii="Courier New" w:hAnsi="Courier New"/>
          <w:sz w:val="20"/>
        </w:rPr>
        <w:t>deg</w:t>
      </w:r>
      <w:proofErr w:type="spellEnd"/>
      <w:r w:rsidRPr="0083742F">
        <w:rPr>
          <w:rFonts w:ascii="Courier New" w:hAnsi="Courier New"/>
          <w:sz w:val="20"/>
        </w:rPr>
        <w:t>)</w:t>
      </w:r>
      <w:r w:rsidRPr="0083742F">
        <w:rPr>
          <w:rFonts w:ascii="Courier New" w:hAnsi="Courier New"/>
          <w:sz w:val="20"/>
        </w:rPr>
        <w:tab/>
        <w:t>STATION(-)</w:t>
      </w:r>
      <w:r w:rsidRPr="0083742F">
        <w:rPr>
          <w:rFonts w:ascii="Courier New" w:hAnsi="Courier New"/>
          <w:sz w:val="20"/>
        </w:rPr>
        <w:tab/>
        <w:t>pm25(</w:t>
      </w:r>
      <w:proofErr w:type="spellStart"/>
      <w:r w:rsidRPr="0083742F">
        <w:rPr>
          <w:rFonts w:ascii="Courier New" w:hAnsi="Courier New"/>
          <w:sz w:val="20"/>
        </w:rPr>
        <w:t>ug</w:t>
      </w:r>
      <w:proofErr w:type="spellEnd"/>
      <w:r w:rsidRPr="0083742F">
        <w:rPr>
          <w:rFonts w:ascii="Courier New" w:hAnsi="Courier New"/>
          <w:sz w:val="20"/>
        </w:rPr>
        <w:t xml:space="preserve">/m3) </w:t>
      </w:r>
      <w:r w:rsidRPr="0083742F">
        <w:rPr>
          <w:rFonts w:ascii="Courier New" w:hAnsi="Courier New"/>
          <w:sz w:val="20"/>
        </w:rPr>
        <w:br/>
        <w:t>2005-08-26T00:00:00-0000</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11.0000 </w:t>
      </w:r>
      <w:r w:rsidRPr="0083742F">
        <w:rPr>
          <w:rFonts w:ascii="Courier New" w:hAnsi="Courier New"/>
          <w:sz w:val="20"/>
        </w:rPr>
        <w:br/>
        <w:t xml:space="preserve">2005-08-26T00:00:00-0000 </w:t>
      </w:r>
      <w:r w:rsidRPr="0083742F">
        <w:rPr>
          <w:rFonts w:ascii="Courier New" w:hAnsi="Courier New"/>
          <w:sz w:val="20"/>
        </w:rPr>
        <w:tab/>
        <w:t>-122.3991</w:t>
      </w:r>
      <w:r w:rsidRPr="0083742F">
        <w:rPr>
          <w:rFonts w:ascii="Courier New" w:hAnsi="Courier New"/>
          <w:sz w:val="20"/>
        </w:rPr>
        <w:tab/>
        <w:t>37.7660</w:t>
      </w:r>
      <w:r w:rsidRPr="0083742F">
        <w:rPr>
          <w:rFonts w:ascii="Courier New" w:hAnsi="Courier New"/>
          <w:sz w:val="20"/>
        </w:rPr>
        <w:tab/>
        <w:t>060750005</w:t>
      </w:r>
      <w:r w:rsidRPr="0083742F">
        <w:rPr>
          <w:rFonts w:ascii="Courier New" w:hAnsi="Courier New"/>
          <w:sz w:val="20"/>
        </w:rPr>
        <w:tab/>
        <w:t xml:space="preserve">12.0000 </w:t>
      </w:r>
      <w:r w:rsidRPr="0083742F">
        <w:rPr>
          <w:rFonts w:ascii="Courier New" w:hAnsi="Courier New"/>
          <w:sz w:val="20"/>
        </w:rPr>
        <w:br/>
        <w:t>2005-08-26T00:00:00-0000</w:t>
      </w:r>
      <w:r w:rsidRPr="0083742F">
        <w:rPr>
          <w:rFonts w:ascii="Courier New" w:hAnsi="Courier New"/>
          <w:sz w:val="20"/>
        </w:rPr>
        <w:tab/>
        <w:t>-122.2034</w:t>
      </w:r>
      <w:r w:rsidRPr="0083742F">
        <w:rPr>
          <w:rFonts w:ascii="Courier New" w:hAnsi="Courier New"/>
          <w:sz w:val="20"/>
        </w:rPr>
        <w:tab/>
        <w:t>37.4829</w:t>
      </w:r>
      <w:r w:rsidRPr="0083742F">
        <w:rPr>
          <w:rFonts w:ascii="Courier New" w:hAnsi="Courier New"/>
          <w:sz w:val="20"/>
        </w:rPr>
        <w:tab/>
        <w:t>060811001</w:t>
      </w:r>
      <w:r w:rsidRPr="0083742F">
        <w:rPr>
          <w:rFonts w:ascii="Courier New" w:hAnsi="Courier New"/>
          <w:sz w:val="20"/>
        </w:rPr>
        <w:tab/>
        <w:t xml:space="preserve">21.0000 </w:t>
      </w:r>
      <w:r w:rsidRPr="0083742F">
        <w:rPr>
          <w:rFonts w:ascii="Courier New" w:hAnsi="Courier New"/>
          <w:sz w:val="20"/>
        </w:rPr>
        <w:br/>
        <w:t xml:space="preserve">2005-08-26T00:00:00-0000 </w:t>
      </w:r>
      <w:r w:rsidRPr="0083742F">
        <w:rPr>
          <w:rFonts w:ascii="Courier New" w:hAnsi="Courier New"/>
          <w:sz w:val="20"/>
        </w:rPr>
        <w:tab/>
        <w:t>-121.8950</w:t>
      </w:r>
      <w:r w:rsidRPr="0083742F">
        <w:rPr>
          <w:rFonts w:ascii="Courier New" w:hAnsi="Courier New"/>
          <w:sz w:val="20"/>
        </w:rPr>
        <w:tab/>
        <w:t>37.3485</w:t>
      </w:r>
      <w:r w:rsidRPr="0083742F">
        <w:rPr>
          <w:rFonts w:ascii="Courier New" w:hAnsi="Courier New"/>
          <w:sz w:val="20"/>
        </w:rPr>
        <w:tab/>
        <w:t>060850005</w:t>
      </w:r>
      <w:r w:rsidRPr="0083742F">
        <w:rPr>
          <w:rFonts w:ascii="Courier New" w:hAnsi="Courier New"/>
          <w:sz w:val="20"/>
        </w:rPr>
        <w:tab/>
        <w:t xml:space="preserve">16.0000 </w:t>
      </w:r>
      <w:r w:rsidRPr="0083742F">
        <w:rPr>
          <w:rFonts w:ascii="Courier New" w:hAnsi="Courier New"/>
          <w:sz w:val="20"/>
        </w:rPr>
        <w:br/>
        <w:t xml:space="preserve">2005-08-26T01:00:00-0000 </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21.0000 </w:t>
      </w:r>
      <w:r w:rsidRPr="0083742F">
        <w:rPr>
          <w:rFonts w:ascii="Courier New" w:hAnsi="Courier New"/>
          <w:sz w:val="20"/>
        </w:rPr>
        <w:br/>
        <w:t>2005-08-26T01:00:00-0000</w:t>
      </w:r>
      <w:r w:rsidRPr="0083742F">
        <w:rPr>
          <w:rFonts w:ascii="Courier New" w:hAnsi="Courier New"/>
          <w:sz w:val="20"/>
        </w:rPr>
        <w:tab/>
        <w:t>-122.3991</w:t>
      </w:r>
      <w:r w:rsidRPr="0083742F">
        <w:rPr>
          <w:rFonts w:ascii="Courier New" w:hAnsi="Courier New"/>
          <w:sz w:val="20"/>
        </w:rPr>
        <w:tab/>
        <w:t>37.7660</w:t>
      </w:r>
      <w:r w:rsidRPr="0083742F">
        <w:rPr>
          <w:rFonts w:ascii="Courier New" w:hAnsi="Courier New"/>
          <w:sz w:val="20"/>
        </w:rPr>
        <w:tab/>
        <w:t>060750005</w:t>
      </w:r>
      <w:r w:rsidRPr="0083742F">
        <w:rPr>
          <w:rFonts w:ascii="Courier New" w:hAnsi="Courier New"/>
          <w:sz w:val="20"/>
        </w:rPr>
        <w:tab/>
        <w:t xml:space="preserve">22.0000 </w:t>
      </w:r>
      <w:r w:rsidRPr="0083742F">
        <w:rPr>
          <w:rFonts w:ascii="Courier New" w:hAnsi="Courier New"/>
          <w:sz w:val="20"/>
        </w:rPr>
        <w:br/>
        <w:t>2005-08-26T01:00:00-0000</w:t>
      </w:r>
      <w:r w:rsidRPr="0083742F">
        <w:rPr>
          <w:rFonts w:ascii="Courier New" w:hAnsi="Courier New"/>
          <w:sz w:val="20"/>
        </w:rPr>
        <w:tab/>
        <w:t>-122.2034</w:t>
      </w:r>
      <w:r w:rsidRPr="0083742F">
        <w:rPr>
          <w:rFonts w:ascii="Courier New" w:hAnsi="Courier New"/>
          <w:sz w:val="20"/>
        </w:rPr>
        <w:tab/>
        <w:t>37.4829</w:t>
      </w:r>
      <w:r w:rsidRPr="0083742F">
        <w:rPr>
          <w:rFonts w:ascii="Courier New" w:hAnsi="Courier New"/>
          <w:sz w:val="20"/>
        </w:rPr>
        <w:tab/>
        <w:t>060811001</w:t>
      </w:r>
      <w:r w:rsidRPr="0083742F">
        <w:rPr>
          <w:rFonts w:ascii="Courier New" w:hAnsi="Courier New"/>
          <w:sz w:val="20"/>
        </w:rPr>
        <w:tab/>
        <w:t xml:space="preserve">19.0000 </w:t>
      </w:r>
      <w:r w:rsidRPr="0083742F">
        <w:rPr>
          <w:rFonts w:ascii="Courier New" w:hAnsi="Courier New"/>
          <w:sz w:val="20"/>
        </w:rPr>
        <w:br/>
        <w:t>2005-08-26T01:00:00-0000</w:t>
      </w:r>
      <w:r w:rsidRPr="0083742F">
        <w:rPr>
          <w:rFonts w:ascii="Courier New" w:hAnsi="Courier New"/>
          <w:sz w:val="20"/>
        </w:rPr>
        <w:tab/>
        <w:t>-121.8950</w:t>
      </w:r>
      <w:r w:rsidRPr="0083742F">
        <w:rPr>
          <w:rFonts w:ascii="Courier New" w:hAnsi="Courier New"/>
          <w:sz w:val="20"/>
        </w:rPr>
        <w:tab/>
        <w:t>37.3485</w:t>
      </w:r>
      <w:r w:rsidRPr="0083742F">
        <w:rPr>
          <w:rFonts w:ascii="Courier New" w:hAnsi="Courier New"/>
          <w:sz w:val="20"/>
        </w:rPr>
        <w:tab/>
        <w:t>060850005</w:t>
      </w:r>
      <w:r w:rsidRPr="0083742F">
        <w:rPr>
          <w:rFonts w:ascii="Courier New" w:hAnsi="Courier New"/>
          <w:sz w:val="20"/>
        </w:rPr>
        <w:tab/>
        <w:t xml:space="preserve">20.0000 </w:t>
      </w:r>
      <w:r w:rsidRPr="0083742F">
        <w:rPr>
          <w:rFonts w:ascii="Courier New" w:hAnsi="Courier New"/>
          <w:sz w:val="20"/>
        </w:rPr>
        <w:br/>
        <w:t xml:space="preserve">2005-08-26T02:00:00-0000 </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28.0000 </w:t>
      </w:r>
      <w:r w:rsidRPr="0083742F">
        <w:rPr>
          <w:rFonts w:ascii="Courier New" w:hAnsi="Courier New"/>
          <w:sz w:val="20"/>
        </w:rPr>
        <w:br/>
      </w:r>
    </w:p>
    <w:p w:rsidR="0034777C" w:rsidRPr="0034777C" w:rsidRDefault="0034777C" w:rsidP="0034777C">
      <w:pPr>
        <w:pStyle w:val="BodyText"/>
      </w:pPr>
      <w:r w:rsidRPr="0034777C">
        <w:t xml:space="preserve">Alternatively, users may use a converter such as AIRS2M3 (see Chapter 13) to </w:t>
      </w:r>
      <w:r>
        <w:t xml:space="preserve">convert ASCII </w:t>
      </w:r>
      <w:r w:rsidRPr="0034777C">
        <w:t>observational data into I/O API "observational-data" files.</w:t>
      </w:r>
    </w:p>
    <w:p w:rsidR="00BA0E86" w:rsidRDefault="00BA0E86" w:rsidP="001F222E">
      <w:pPr>
        <w:pStyle w:val="Heading2"/>
      </w:pPr>
      <w:bookmarkStart w:id="187" w:name="_Toc294621852"/>
      <w:r>
        <w:t>Example Datasets</w:t>
      </w:r>
      <w:bookmarkEnd w:id="183"/>
      <w:bookmarkEnd w:id="187"/>
    </w:p>
    <w:p w:rsidR="004345AB" w:rsidRDefault="00BA0E86">
      <w:r>
        <w:t>Several e</w:t>
      </w:r>
      <w:r w:rsidRPr="00367E12">
        <w:t>xample</w:t>
      </w:r>
      <w:r>
        <w:t xml:space="preserve"> datasets are provided under the $VERDI_HOME/data directory. </w:t>
      </w:r>
      <w:r w:rsidR="005F16A8">
        <w:t>For example:</w:t>
      </w:r>
    </w:p>
    <w:p w:rsidR="004345AB" w:rsidRDefault="00DF1C7B">
      <w:r>
        <w:t>Windows</w:t>
      </w:r>
      <w:r w:rsidR="005F16A8">
        <w:t xml:space="preserve">: C:\\Program Files\\VERDI </w:t>
      </w:r>
      <w:r w:rsidR="00215730">
        <w:t>1.4</w:t>
      </w:r>
      <w:r w:rsidR="005F16A8">
        <w:t xml:space="preserve">\\data </w:t>
      </w:r>
    </w:p>
    <w:p w:rsidR="004345AB" w:rsidRDefault="0010686A">
      <w:r>
        <w:t>Mac: /Applications/verdi_1.4</w:t>
      </w:r>
      <w:r w:rsidR="005F16A8">
        <w:t>/data/</w:t>
      </w:r>
    </w:p>
    <w:p w:rsidR="004345AB" w:rsidRDefault="005035A2">
      <w:r>
        <w:t>Linux: $VERDI_HOME</w:t>
      </w:r>
      <w:r w:rsidR="00DF1C7B">
        <w:t>/v</w:t>
      </w:r>
      <w:r w:rsidR="005F16A8">
        <w:t>erdi_</w:t>
      </w:r>
      <w:r w:rsidR="00215730">
        <w:t>1.4</w:t>
      </w:r>
      <w:r w:rsidR="005F16A8">
        <w:t xml:space="preserve">/data </w:t>
      </w:r>
    </w:p>
    <w:p w:rsidR="00BA0E86" w:rsidRDefault="00BA0E86" w:rsidP="002D2F72">
      <w:pPr>
        <w:pStyle w:val="BodyText"/>
      </w:pPr>
      <w:r>
        <w:t xml:space="preserve">These datasets may be used to re-create example plots that are provided in this user guide, including a tile plot with observational data overlay in Section 11.4.3, and the example datasets for the various dataset projections that VERDI supports including LCC, polar stereographic, UTM and Mercator.  The data directory currently contains four subdirectories: </w:t>
      </w:r>
    </w:p>
    <w:p w:rsidR="00BA0E86" w:rsidRDefault="00BA0E86" w:rsidP="00D75897">
      <w:pPr>
        <w:numPr>
          <w:ilvl w:val="0"/>
          <w:numId w:val="24"/>
        </w:numPr>
      </w:pPr>
      <w:r>
        <w:t>CAMx – contains sample CAMx dataset and camxproj.txt file</w:t>
      </w:r>
    </w:p>
    <w:p w:rsidR="00BA0E86" w:rsidRDefault="00BA0E86" w:rsidP="00D75897">
      <w:pPr>
        <w:numPr>
          <w:ilvl w:val="0"/>
          <w:numId w:val="24"/>
        </w:numPr>
      </w:pPr>
      <w:r>
        <w:t>hucRegion – contains Hydrologic Unit (HUC) shapefiles for region 3 (southeast US)</w:t>
      </w:r>
    </w:p>
    <w:p w:rsidR="00BA0E86" w:rsidRDefault="00BA0E86" w:rsidP="00D75897">
      <w:pPr>
        <w:numPr>
          <w:ilvl w:val="0"/>
          <w:numId w:val="24"/>
        </w:numPr>
      </w:pPr>
      <w:r>
        <w:t>Model – contains sample WRF and CMAQ I/O API datasets</w:t>
      </w:r>
    </w:p>
    <w:p w:rsidR="00BA0E86" w:rsidRPr="00367E12" w:rsidRDefault="00BA0E86" w:rsidP="00D75897">
      <w:pPr>
        <w:numPr>
          <w:ilvl w:val="0"/>
          <w:numId w:val="24"/>
        </w:numPr>
      </w:pPr>
      <w:r>
        <w:t xml:space="preserve">Obs – contains </w:t>
      </w:r>
      <w:r w:rsidR="0034777C">
        <w:t xml:space="preserve">an ASCII formatted observational dataset (Chapter 6-1), and an </w:t>
      </w:r>
      <w:r>
        <w:t>observational dataset created by airs2m3 converter</w:t>
      </w:r>
      <w:r w:rsidR="0034777C">
        <w:t xml:space="preserve"> (Chapter 13).</w:t>
      </w:r>
    </w:p>
    <w:p w:rsidR="00BA0E86" w:rsidRPr="00C215AF" w:rsidRDefault="00BA0E86" w:rsidP="001F222E">
      <w:pPr>
        <w:pStyle w:val="Heading2"/>
      </w:pPr>
      <w:bookmarkStart w:id="188" w:name="_Toc292295026"/>
      <w:bookmarkStart w:id="189" w:name="_Toc294621853"/>
      <w:r>
        <w:t>Adding and Removing a Datase</w:t>
      </w:r>
      <w:bookmarkEnd w:id="184"/>
      <w:r>
        <w:t xml:space="preserve">t from a </w:t>
      </w:r>
      <w:r w:rsidR="0038552C">
        <w:t>L</w:t>
      </w:r>
      <w:r>
        <w:t xml:space="preserve">ocal </w:t>
      </w:r>
      <w:r w:rsidR="0038552C">
        <w:t>F</w:t>
      </w:r>
      <w:r>
        <w:t>ile</w:t>
      </w:r>
      <w:r w:rsidR="00FD6E00">
        <w:t xml:space="preserve"> S</w:t>
      </w:r>
      <w:r>
        <w:t>ystem</w:t>
      </w:r>
      <w:bookmarkEnd w:id="188"/>
      <w:bookmarkEnd w:id="189"/>
    </w:p>
    <w:p w:rsidR="00BA0E86" w:rsidRDefault="00BA0E86" w:rsidP="002D2F72">
      <w:pPr>
        <w:pStyle w:val="BodyText"/>
      </w:pPr>
      <w:r>
        <w:t>To load a data set from a local f</w:t>
      </w:r>
      <w:r w:rsidR="00FD6E00">
        <w:t>ile sy</w:t>
      </w:r>
      <w:r>
        <w:t xml:space="preserve">stem, press the yellow </w:t>
      </w:r>
      <w:r w:rsidRPr="00E349FD">
        <w:rPr>
          <w:b/>
        </w:rPr>
        <w:t>plus</w:t>
      </w:r>
      <w:r>
        <w:t xml:space="preserve"> button at the top of the </w:t>
      </w:r>
      <w:r w:rsidRPr="003D2E6F">
        <w:rPr>
          <w:b/>
        </w:rPr>
        <w:t>Dataset</w:t>
      </w:r>
      <w:r>
        <w:rPr>
          <w:b/>
        </w:rPr>
        <w:t>s</w:t>
      </w:r>
      <w:r w:rsidRPr="003D2E6F">
        <w:rPr>
          <w:b/>
        </w:rPr>
        <w:t xml:space="preserve"> </w:t>
      </w:r>
      <w:r w:rsidRPr="000D13E6">
        <w:rPr>
          <w:bCs/>
        </w:rPr>
        <w:t>pane</w:t>
      </w:r>
      <w:r>
        <w:t>. A file browser (Figure 6-</w:t>
      </w:r>
      <w:r w:rsidR="00997612">
        <w:t>2</w:t>
      </w:r>
      <w:r>
        <w:t xml:space="preserve">) allows you to select a dataset for use in VERDI.  Support for </w:t>
      </w:r>
      <w:r>
        <w:lastRenderedPageBreak/>
        <w:t>loading data from a remote f</w:t>
      </w:r>
      <w:r w:rsidR="00FD6E00">
        <w:t>ile sy</w:t>
      </w:r>
      <w:r>
        <w:t xml:space="preserve">stem has been added in </w:t>
      </w:r>
      <w:r w:rsidR="0038552C">
        <w:t>version</w:t>
      </w:r>
      <w:r>
        <w:t xml:space="preserve"> </w:t>
      </w:r>
      <w:r w:rsidR="00215730">
        <w:t>1.4</w:t>
      </w:r>
      <w:r>
        <w:t xml:space="preserve">.  The use of the yellow </w:t>
      </w:r>
      <w:r w:rsidR="005B4D20" w:rsidRPr="009C5A52">
        <w:rPr>
          <w:b/>
        </w:rPr>
        <w:t xml:space="preserve">plus </w:t>
      </w:r>
      <w:r w:rsidR="00F21221">
        <w:rPr>
          <w:b/>
        </w:rPr>
        <w:t>remote</w:t>
      </w:r>
      <w:r>
        <w:t xml:space="preserve"> button will be discussed in </w:t>
      </w:r>
      <w:r w:rsidR="0038552C">
        <w:t>S</w:t>
      </w:r>
      <w:r>
        <w:t>ection 6.4.</w:t>
      </w:r>
    </w:p>
    <w:p w:rsidR="00BA0E86" w:rsidRDefault="00BA0E86" w:rsidP="002D2F72">
      <w:pPr>
        <w:pStyle w:val="BodyText"/>
      </w:pPr>
      <w:r>
        <w:t xml:space="preserve">After you </w:t>
      </w:r>
      <w:r w:rsidR="005F16A8">
        <w:t>select</w:t>
      </w:r>
      <w:r>
        <w:t xml:space="preserve"> a  dataset, VERDI will load header information and display the available variables, time steps, layers, and domain used by the file in the </w:t>
      </w:r>
      <w:r w:rsidRPr="003403C4">
        <w:rPr>
          <w:b/>
        </w:rPr>
        <w:t>Dataset</w:t>
      </w:r>
      <w:r>
        <w:rPr>
          <w:b/>
        </w:rPr>
        <w:t>s</w:t>
      </w:r>
      <w:r w:rsidRPr="003403C4">
        <w:rPr>
          <w:b/>
        </w:rPr>
        <w:t xml:space="preserve"> </w:t>
      </w:r>
      <w:r w:rsidRPr="00A214FA">
        <w:rPr>
          <w:bCs/>
        </w:rPr>
        <w:t>pane</w:t>
      </w:r>
      <w:r>
        <w:t xml:space="preserve"> (Figure 6-</w:t>
      </w:r>
      <w:r w:rsidR="00997612">
        <w:t>3</w:t>
      </w:r>
      <w:r>
        <w:t>). (The actual model data are not loaded until later, when plots are created.) To view the variables for a particular dataset that has been loaded, click on the dataset name in the list to highlight it, and the variables will be listed in the panel below.</w:t>
      </w:r>
    </w:p>
    <w:p w:rsidR="00BA0E86" w:rsidRDefault="00BA0E86" w:rsidP="002D2F72">
      <w:pPr>
        <w:pStyle w:val="BodyText"/>
      </w:pPr>
      <w:r>
        <w:t xml:space="preserve">Datasets can be removed by highlighting the name of the dataset in the dataset list and pressing the yellow </w:t>
      </w:r>
      <w:r>
        <w:rPr>
          <w:b/>
        </w:rPr>
        <w:t>minus</w:t>
      </w:r>
      <w:r>
        <w:t xml:space="preserve"> button. Note that although the dataset will be removed, the number that was assigned to that dataset will not be reused by VERDI during the current session</w:t>
      </w:r>
      <w:r w:rsidR="005F16A8">
        <w:t xml:space="preserve"> (unless there had been </w:t>
      </w:r>
      <w:r w:rsidR="00F61D88">
        <w:t xml:space="preserve">only </w:t>
      </w:r>
      <w:r w:rsidR="005F16A8">
        <w:t>one dataset loaded, and it was removed</w:t>
      </w:r>
      <w:r w:rsidR="00F61D88">
        <w:t>;</w:t>
      </w:r>
      <w:r w:rsidR="005F16A8">
        <w:t xml:space="preserve"> in that case the next dataset that is loaded will be labeled number 1)</w:t>
      </w:r>
      <w:r>
        <w:t>.</w:t>
      </w:r>
    </w:p>
    <w:p w:rsidR="00BA0E86" w:rsidRDefault="00BA0E86" w:rsidP="00A41E93">
      <w:pPr>
        <w:pStyle w:val="Figureheading"/>
      </w:pPr>
      <w:bookmarkStart w:id="190" w:name="_Toc197166202"/>
      <w:bookmarkStart w:id="191" w:name="_Toc241299239"/>
      <w:bookmarkStart w:id="192" w:name="_Toc241299375"/>
      <w:bookmarkStart w:id="193" w:name="_Toc294621959"/>
      <w:r>
        <w:t xml:space="preserve">Figure </w:t>
      </w:r>
      <w:fldSimple w:instr=" STYLEREF 1 \s ">
        <w:r w:rsidR="00A6772F">
          <w:rPr>
            <w:noProof/>
          </w:rPr>
          <w:t>6</w:t>
        </w:r>
      </w:fldSimple>
      <w:r w:rsidR="002D2F72">
        <w:noBreakHyphen/>
        <w:t>2</w:t>
      </w:r>
      <w:r w:rsidR="004E1928">
        <w:t>.</w:t>
      </w:r>
      <w:r>
        <w:t xml:space="preserve"> Open Dataset File Browser</w:t>
      </w:r>
      <w:bookmarkEnd w:id="190"/>
      <w:bookmarkEnd w:id="191"/>
      <w:bookmarkEnd w:id="192"/>
      <w:bookmarkEnd w:id="193"/>
    </w:p>
    <w:p w:rsidR="00BA0E86" w:rsidRDefault="000E1BC6" w:rsidP="0004623F">
      <w:pPr>
        <w:spacing w:after="480"/>
        <w:jc w:val="center"/>
      </w:pPr>
      <w:r>
        <w:rPr>
          <w:noProof/>
        </w:rPr>
        <w:drawing>
          <wp:inline distT="0" distB="0" distL="0" distR="0" wp14:anchorId="6A4DF142" wp14:editId="4B2D7021">
            <wp:extent cx="5695950" cy="4124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5950" cy="4124325"/>
                    </a:xfrm>
                    <a:prstGeom prst="rect">
                      <a:avLst/>
                    </a:prstGeom>
                    <a:noFill/>
                    <a:ln>
                      <a:noFill/>
                    </a:ln>
                  </pic:spPr>
                </pic:pic>
              </a:graphicData>
            </a:graphic>
          </wp:inline>
        </w:drawing>
      </w:r>
    </w:p>
    <w:p w:rsidR="00BA0E86" w:rsidRDefault="00BA0E86" w:rsidP="002D2F72">
      <w:pPr>
        <w:pStyle w:val="BodyText"/>
      </w:pPr>
    </w:p>
    <w:p w:rsidR="00BA0E86" w:rsidRDefault="00997612" w:rsidP="00A41E93">
      <w:pPr>
        <w:pStyle w:val="Figureheading"/>
      </w:pPr>
      <w:bookmarkStart w:id="194" w:name="_Toc197166203"/>
      <w:bookmarkStart w:id="195" w:name="_Toc241299240"/>
      <w:bookmarkStart w:id="196" w:name="_Toc241299376"/>
      <w:bookmarkStart w:id="197" w:name="_Toc294621960"/>
      <w:r>
        <w:lastRenderedPageBreak/>
        <w:t>Figure 6</w:t>
      </w:r>
      <w:r>
        <w:noBreakHyphen/>
        <w:t>3</w:t>
      </w:r>
      <w:r w:rsidR="004E1928">
        <w:t>.</w:t>
      </w:r>
      <w:r w:rsidR="00BA0E86">
        <w:t xml:space="preserve"> Datasets Pane Displaying Information about a Dataset</w:t>
      </w:r>
      <w:bookmarkEnd w:id="194"/>
      <w:bookmarkEnd w:id="195"/>
      <w:bookmarkEnd w:id="196"/>
      <w:bookmarkEnd w:id="197"/>
    </w:p>
    <w:p w:rsidR="00BA0E86" w:rsidRDefault="000E1BC6" w:rsidP="0004623F">
      <w:pPr>
        <w:spacing w:after="480"/>
        <w:jc w:val="center"/>
      </w:pPr>
      <w:r>
        <w:rPr>
          <w:noProof/>
        </w:rPr>
        <w:drawing>
          <wp:inline distT="0" distB="0" distL="0" distR="0" wp14:anchorId="7B461D8D" wp14:editId="4BE8B60A">
            <wp:extent cx="5562600" cy="742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7429500"/>
                    </a:xfrm>
                    <a:prstGeom prst="rect">
                      <a:avLst/>
                    </a:prstGeom>
                    <a:noFill/>
                    <a:ln>
                      <a:noFill/>
                    </a:ln>
                  </pic:spPr>
                </pic:pic>
              </a:graphicData>
            </a:graphic>
          </wp:inline>
        </w:drawing>
      </w:r>
    </w:p>
    <w:p w:rsidR="00BA0E86" w:rsidRDefault="0038552C" w:rsidP="001F222E">
      <w:pPr>
        <w:pStyle w:val="Heading2"/>
      </w:pPr>
      <w:bookmarkStart w:id="198" w:name="_Toc292295027"/>
      <w:bookmarkStart w:id="199" w:name="_Toc197166139"/>
      <w:bookmarkStart w:id="200" w:name="_Toc294621854"/>
      <w:r>
        <w:lastRenderedPageBreak/>
        <w:t xml:space="preserve">Adding and Removing a Dataset </w:t>
      </w:r>
      <w:r w:rsidR="00BA0E86">
        <w:t xml:space="preserve">from a </w:t>
      </w:r>
      <w:r>
        <w:t>R</w:t>
      </w:r>
      <w:r w:rsidR="00BA0E86">
        <w:t xml:space="preserve">emote </w:t>
      </w:r>
      <w:r>
        <w:t>F</w:t>
      </w:r>
      <w:r w:rsidR="00BA0E86">
        <w:t>ile</w:t>
      </w:r>
      <w:r w:rsidR="00FD6E00">
        <w:t xml:space="preserve"> S</w:t>
      </w:r>
      <w:r w:rsidR="00BA0E86">
        <w:t>ystem</w:t>
      </w:r>
      <w:bookmarkEnd w:id="198"/>
      <w:bookmarkEnd w:id="200"/>
    </w:p>
    <w:p w:rsidR="00BA0E86" w:rsidRDefault="001E0EF5" w:rsidP="00FD6E00">
      <w:pPr>
        <w:spacing w:before="240"/>
      </w:pPr>
      <w:r>
        <w:t>VERDI provides users with the ability to</w:t>
      </w:r>
      <w:r w:rsidR="00BA0E86">
        <w:t xml:space="preserve"> select and add variables from datasets on remote file systems. To do this, press the yellow </w:t>
      </w:r>
      <w:r w:rsidR="005B4D20" w:rsidRPr="009C5A52">
        <w:rPr>
          <w:b/>
        </w:rPr>
        <w:t>plus</w:t>
      </w:r>
      <w:r w:rsidR="00BA0E86">
        <w:rPr>
          <w:b/>
        </w:rPr>
        <w:t xml:space="preserve"> </w:t>
      </w:r>
      <w:r w:rsidR="00D20A80">
        <w:rPr>
          <w:b/>
        </w:rPr>
        <w:t>remote</w:t>
      </w:r>
      <w:r w:rsidR="00BA0E86">
        <w:t xml:space="preserve"> </w:t>
      </w:r>
      <w:r>
        <w:t xml:space="preserve">(plus with a diagonal arrow) </w:t>
      </w:r>
      <w:r w:rsidR="00BA0E86">
        <w:t xml:space="preserve">button at the top of the </w:t>
      </w:r>
      <w:r w:rsidR="00BA0E86" w:rsidRPr="003D2E6F">
        <w:rPr>
          <w:b/>
        </w:rPr>
        <w:t>Dataset</w:t>
      </w:r>
      <w:r w:rsidR="00BA0E86">
        <w:rPr>
          <w:b/>
        </w:rPr>
        <w:t>s</w:t>
      </w:r>
      <w:r w:rsidR="00BA0E86" w:rsidRPr="003D2E6F">
        <w:rPr>
          <w:b/>
        </w:rPr>
        <w:t xml:space="preserve"> </w:t>
      </w:r>
      <w:r w:rsidR="00BA0E86" w:rsidRPr="000D13E6">
        <w:rPr>
          <w:bCs/>
        </w:rPr>
        <w:t>pane</w:t>
      </w:r>
      <w:r w:rsidR="00BA0E86">
        <w:t xml:space="preserve">.  </w:t>
      </w:r>
      <w:r w:rsidR="00FD6E00">
        <w:t>In the</w:t>
      </w:r>
      <w:r w:rsidR="00BA0E86">
        <w:t xml:space="preserve"> Remote File Access Browser </w:t>
      </w:r>
      <w:r w:rsidR="00997612">
        <w:t>(Figure 6-4</w:t>
      </w:r>
      <w:r w:rsidR="00FD6E00">
        <w:t>)</w:t>
      </w:r>
      <w:r w:rsidR="00BA0E86">
        <w:t xml:space="preserve"> </w:t>
      </w:r>
      <w:r w:rsidR="00FD6E00">
        <w:t>that appears,</w:t>
      </w:r>
      <w:r w:rsidR="00BA0E86">
        <w:t xml:space="preserve"> enter your user name, choose a host from </w:t>
      </w:r>
      <w:r w:rsidR="008B0A37">
        <w:t>the</w:t>
      </w:r>
      <w:r w:rsidR="00BA0E86">
        <w:t xml:space="preserve"> list, and enter your password</w:t>
      </w:r>
      <w:r w:rsidR="00FD6E00">
        <w:t>,</w:t>
      </w:r>
      <w:r w:rsidR="00BA0E86">
        <w:t xml:space="preserve"> </w:t>
      </w:r>
      <w:r w:rsidR="00FC1E58">
        <w:t xml:space="preserve">then </w:t>
      </w:r>
      <w:r w:rsidR="00BA0E86">
        <w:t xml:space="preserve">click </w:t>
      </w:r>
      <w:r w:rsidR="005B4D20" w:rsidRPr="009C5A52">
        <w:rPr>
          <w:b/>
        </w:rPr>
        <w:t>Connect</w:t>
      </w:r>
      <w:r w:rsidR="00BA0E86">
        <w:t>.</w:t>
      </w:r>
    </w:p>
    <w:p w:rsidR="00BA0E86" w:rsidRDefault="00997612" w:rsidP="005B0DAA">
      <w:pPr>
        <w:pStyle w:val="Figureheading"/>
      </w:pPr>
      <w:bookmarkStart w:id="201" w:name="_Toc294621961"/>
      <w:r>
        <w:t>Figure 6</w:t>
      </w:r>
      <w:r>
        <w:noBreakHyphen/>
        <w:t>4</w:t>
      </w:r>
      <w:r w:rsidR="004E1928">
        <w:t>.</w:t>
      </w:r>
      <w:r w:rsidR="00BA0E86">
        <w:t xml:space="preserve"> Available Hosts in the Remote File Access Browser</w:t>
      </w:r>
      <w:bookmarkEnd w:id="201"/>
    </w:p>
    <w:p w:rsidR="00BA0E86" w:rsidRDefault="004345AB" w:rsidP="002D2F72">
      <w:pPr>
        <w:pStyle w:val="BodyText"/>
      </w:pPr>
      <w:r w:rsidRPr="00F61D88">
        <w:rPr>
          <w:noProof/>
        </w:rPr>
        <w:drawing>
          <wp:inline distT="0" distB="0" distL="0" distR="0" wp14:anchorId="399C7560" wp14:editId="424FB240">
            <wp:extent cx="3400425" cy="32004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0425" cy="3200400"/>
                    </a:xfrm>
                    <a:prstGeom prst="rect">
                      <a:avLst/>
                    </a:prstGeom>
                    <a:noFill/>
                    <a:ln>
                      <a:noFill/>
                    </a:ln>
                  </pic:spPr>
                </pic:pic>
              </a:graphicData>
            </a:graphic>
          </wp:inline>
        </w:drawing>
      </w:r>
    </w:p>
    <w:p w:rsidR="00BA0E86" w:rsidRDefault="00BA0E86" w:rsidP="00697891"/>
    <w:p w:rsidR="007C2C7A" w:rsidRDefault="007C2C7A" w:rsidP="00FD595E">
      <w:pPr>
        <w:pStyle w:val="Heading3"/>
      </w:pPr>
      <w:bookmarkStart w:id="202" w:name="_Toc292295028"/>
      <w:bookmarkStart w:id="203" w:name="_Toc294621855"/>
      <w:r>
        <w:t>Remote File Browser</w:t>
      </w:r>
      <w:bookmarkEnd w:id="202"/>
      <w:bookmarkEnd w:id="203"/>
    </w:p>
    <w:p w:rsidR="00BA0E86" w:rsidRDefault="003D0DA3" w:rsidP="001F67AE">
      <w:pPr>
        <w:spacing w:before="240"/>
      </w:pPr>
      <w:r>
        <w:t>The top panel displays a listing of the home directory on the remote file system</w:t>
      </w:r>
      <w:r w:rsidR="00FD6E00">
        <w:t>,</w:t>
      </w:r>
      <w:r w:rsidR="00997612">
        <w:t xml:space="preserve"> as shown in Figure 6-5</w:t>
      </w:r>
      <w:r>
        <w:t xml:space="preserve">.  </w:t>
      </w:r>
      <w:r w:rsidR="001D11A1">
        <w:t xml:space="preserve">The current path is displayed in the text box and users can edit this information to change to another directory. </w:t>
      </w:r>
      <w:r w:rsidR="005F16A8">
        <w:t xml:space="preserve">An </w:t>
      </w:r>
      <w:r w:rsidR="004045C5">
        <w:t>alternate way to</w:t>
      </w:r>
      <w:r w:rsidR="005F16A8">
        <w:t xml:space="preserve"> nav</w:t>
      </w:r>
      <w:r w:rsidR="004045C5">
        <w:t>igate between directories is using the middle panel. In the middle panel, d</w:t>
      </w:r>
      <w:r w:rsidR="005F16A8">
        <w:t>ouble click on a</w:t>
      </w:r>
      <w:r w:rsidR="004045C5">
        <w:t xml:space="preserve"> </w:t>
      </w:r>
      <w:r w:rsidR="005F16A8">
        <w:t>directory name</w:t>
      </w:r>
      <w:r w:rsidR="004045C5">
        <w:t xml:space="preserve"> to go into that directory, or click on the “../” at the top of the middle panel to navigate up a directory. </w:t>
      </w:r>
      <w:r w:rsidR="005F16A8">
        <w:t xml:space="preserve"> </w:t>
      </w:r>
      <w:r w:rsidR="00C37893">
        <w:t>As you enter a directory, the contents of the directory will be displayed as a list in the middle panel.  D</w:t>
      </w:r>
      <w:r w:rsidR="004045C5">
        <w:t>irectory names are followed by a “/” symbol</w:t>
      </w:r>
      <w:r w:rsidR="00C37893">
        <w:t>, while f</w:t>
      </w:r>
      <w:r w:rsidR="004045C5">
        <w:t>ilenames do n</w:t>
      </w:r>
      <w:r w:rsidR="00C37893">
        <w:t>ot have a “/” symbol after them</w:t>
      </w:r>
      <w:r w:rsidR="004045C5">
        <w:t xml:space="preserve">.  </w:t>
      </w:r>
      <w:r w:rsidR="009B3749">
        <w:t xml:space="preserve">View the variables within each file of interest </w:t>
      </w:r>
      <w:r w:rsidR="008A593A">
        <w:t>by d</w:t>
      </w:r>
      <w:r w:rsidR="001D11A1">
        <w:t>ouble click</w:t>
      </w:r>
      <w:r w:rsidR="008A593A">
        <w:t>ing</w:t>
      </w:r>
      <w:r w:rsidR="001D11A1">
        <w:t xml:space="preserve"> on the netCDF </w:t>
      </w:r>
      <w:r w:rsidR="009B3749">
        <w:t>filename listed in the middle panel</w:t>
      </w:r>
      <w:r w:rsidR="001D11A1">
        <w:t xml:space="preserve">.  </w:t>
      </w:r>
      <w:r w:rsidR="008A593A">
        <w:t xml:space="preserve">Note: if the selected file has a format that is not supported by </w:t>
      </w:r>
      <w:r>
        <w:t xml:space="preserve">VERDI </w:t>
      </w:r>
      <w:r w:rsidR="008A593A">
        <w:t>then the following message will be displayed in the bottom panel: “Not a valid NetCDF file</w:t>
      </w:r>
      <w:r w:rsidR="00C37893">
        <w:t>”</w:t>
      </w:r>
      <w:r w:rsidR="008A593A">
        <w:t xml:space="preserve">. For supported netCDF files, VERDI </w:t>
      </w:r>
      <w:r w:rsidR="00C37893">
        <w:t xml:space="preserve">will provide </w:t>
      </w:r>
      <w:r>
        <w:t>a list of variables that are available within the file</w:t>
      </w:r>
      <w:r w:rsidR="004045C5">
        <w:t xml:space="preserve"> in the bottom panel labeled “Select one or more variables”</w:t>
      </w:r>
      <w:r>
        <w:t xml:space="preserve">.  </w:t>
      </w:r>
      <w:r w:rsidR="001F67AE">
        <w:t>To select</w:t>
      </w:r>
      <w:r w:rsidR="00FD6E00">
        <w:t xml:space="preserve"> variable</w:t>
      </w:r>
      <w:r w:rsidR="001F67AE">
        <w:t>s</w:t>
      </w:r>
      <w:r w:rsidR="00FD6E00">
        <w:t xml:space="preserve"> from the list, u</w:t>
      </w:r>
      <w:r>
        <w:t xml:space="preserve">se your mouse to click on </w:t>
      </w:r>
      <w:r w:rsidR="00FD6E00">
        <w:t>a single</w:t>
      </w:r>
      <w:r>
        <w:t xml:space="preserve"> variable</w:t>
      </w:r>
      <w:r w:rsidR="00FD6E00">
        <w:t>,</w:t>
      </w:r>
      <w:r>
        <w:t xml:space="preserve"> or use either the </w:t>
      </w:r>
      <w:r w:rsidR="00FD6E00">
        <w:t>S</w:t>
      </w:r>
      <w:r>
        <w:t xml:space="preserve">hift </w:t>
      </w:r>
      <w:r w:rsidR="00FD6E00">
        <w:t xml:space="preserve">key </w:t>
      </w:r>
      <w:r>
        <w:t>with the mouse to select a contiguous list of variables</w:t>
      </w:r>
      <w:r w:rsidR="00D348B1">
        <w:t>,</w:t>
      </w:r>
      <w:r>
        <w:t xml:space="preserve"> or the </w:t>
      </w:r>
      <w:r w:rsidR="00FD6E00">
        <w:t>C</w:t>
      </w:r>
      <w:r>
        <w:t xml:space="preserve">ontrol key with the mouse to select a set of </w:t>
      </w:r>
      <w:r w:rsidR="00311A81">
        <w:t xml:space="preserve">individual </w:t>
      </w:r>
      <w:r w:rsidR="00311A81">
        <w:lastRenderedPageBreak/>
        <w:t>variables</w:t>
      </w:r>
      <w:r>
        <w:t xml:space="preserve">.  Once the variables that you would like VERDI to read are highlighted, click on the </w:t>
      </w:r>
      <w:r>
        <w:rPr>
          <w:b/>
        </w:rPr>
        <w:t>R</w:t>
      </w:r>
      <w:r w:rsidRPr="00E829F2">
        <w:rPr>
          <w:b/>
        </w:rPr>
        <w:t>ead</w:t>
      </w:r>
      <w:r>
        <w:t xml:space="preserve"> button.</w:t>
      </w:r>
    </w:p>
    <w:p w:rsidR="00BA0E86" w:rsidRDefault="00997612" w:rsidP="00697891">
      <w:pPr>
        <w:pStyle w:val="Figureheading"/>
      </w:pPr>
      <w:bookmarkStart w:id="204" w:name="_Toc294621962"/>
      <w:r>
        <w:t>Figure 6</w:t>
      </w:r>
      <w:r>
        <w:noBreakHyphen/>
        <w:t>5</w:t>
      </w:r>
      <w:r w:rsidR="004E1928">
        <w:t>.</w:t>
      </w:r>
      <w:r w:rsidR="00BA0E86">
        <w:t xml:space="preserve"> Select one or more variables from Remote Dataset</w:t>
      </w:r>
      <w:bookmarkEnd w:id="204"/>
    </w:p>
    <w:p w:rsidR="00BA0E86" w:rsidRDefault="004345AB" w:rsidP="002D2F72">
      <w:pPr>
        <w:pStyle w:val="BodyText"/>
      </w:pPr>
      <w:r w:rsidRPr="00D348B1">
        <w:rPr>
          <w:noProof/>
        </w:rPr>
        <w:drawing>
          <wp:inline distT="0" distB="0" distL="0" distR="0" wp14:anchorId="06761AF1" wp14:editId="7BF45348">
            <wp:extent cx="4657725" cy="439149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57725" cy="4391498"/>
                    </a:xfrm>
                    <a:prstGeom prst="rect">
                      <a:avLst/>
                    </a:prstGeom>
                  </pic:spPr>
                </pic:pic>
              </a:graphicData>
            </a:graphic>
          </wp:inline>
        </w:drawing>
      </w:r>
    </w:p>
    <w:p w:rsidR="007C2C7A" w:rsidRDefault="007C2C7A" w:rsidP="004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p>
    <w:p w:rsidR="00FC1E58" w:rsidRPr="00FC1E58" w:rsidRDefault="00FC1E58" w:rsidP="004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r w:rsidRPr="00FC1E58">
        <w:t>The variables read from the remote dataset will be displayed in the dataset and variable browser in the same way that variables from a local dataset are added and displayed within VERDI.  The subsetted local dataset names are identical to the</w:t>
      </w:r>
      <w:r w:rsidR="004A7304">
        <w:t xml:space="preserve"> file</w:t>
      </w:r>
      <w:r w:rsidRPr="00FC1E58">
        <w:t xml:space="preserve"> name</w:t>
      </w:r>
      <w:r w:rsidR="001F67AE">
        <w:t>s</w:t>
      </w:r>
      <w:r w:rsidRPr="00FC1E58">
        <w:t xml:space="preserve"> on the remote host, </w:t>
      </w:r>
      <w:r w:rsidR="001F67AE">
        <w:t>except for</w:t>
      </w:r>
      <w:r w:rsidRPr="00FC1E58">
        <w:t xml:space="preserve"> an additional extension that enumerates how many times the </w:t>
      </w:r>
      <w:r w:rsidR="004A7304">
        <w:t xml:space="preserve">remote </w:t>
      </w:r>
      <w:r w:rsidRPr="00FC1E58">
        <w:t xml:space="preserve">files were read and saved locally by VERDI </w:t>
      </w:r>
      <w:r w:rsidR="001F67AE">
        <w:t>(</w:t>
      </w:r>
      <w:r w:rsidRPr="00FC1E58">
        <w:t>i</w:t>
      </w:r>
      <w:r w:rsidR="001F67AE">
        <w:t>.</w:t>
      </w:r>
      <w:r w:rsidRPr="00FC1E58">
        <w:t>e.</w:t>
      </w:r>
      <w:r w:rsidR="001F67AE">
        <w:t>,</w:t>
      </w:r>
      <w:r w:rsidRPr="00FC1E58">
        <w:t xml:space="preserve"> filename1, filename2, filename3, etc</w:t>
      </w:r>
      <w:r w:rsidR="001F67AE">
        <w:t>.)</w:t>
      </w:r>
      <w:r w:rsidR="00997612">
        <w:t>, as shown in Figure 6-6</w:t>
      </w:r>
      <w:r w:rsidRPr="00FC1E58">
        <w:t xml:space="preserve">.  To add additional variables from the same remote dataset, click on the </w:t>
      </w:r>
      <w:r w:rsidRPr="00FC1E58">
        <w:rPr>
          <w:b/>
        </w:rPr>
        <w:t xml:space="preserve">plus </w:t>
      </w:r>
      <w:r w:rsidR="00D20A80">
        <w:rPr>
          <w:b/>
        </w:rPr>
        <w:t>remote</w:t>
      </w:r>
      <w:r w:rsidRPr="00FC1E58">
        <w:t xml:space="preserve"> button, and repeat the above procedure.  </w:t>
      </w:r>
      <w:r w:rsidR="005D0216">
        <w:t>The Remote File Browser retains the l</w:t>
      </w:r>
      <w:r w:rsidR="00351666">
        <w:t xml:space="preserve">ogin session and the directory </w:t>
      </w:r>
      <w:r w:rsidR="005D0216">
        <w:t xml:space="preserve">that was last accessed by the user, to facilitate ease of accessing remote datasets. </w:t>
      </w:r>
      <w:r w:rsidRPr="00FC1E58">
        <w:t xml:space="preserve">VERDI will increment the numerical extension to the dataset name, to allow the user to know that this </w:t>
      </w:r>
      <w:r w:rsidR="004A7304">
        <w:t>subset file was created using</w:t>
      </w:r>
      <w:r w:rsidRPr="00FC1E58">
        <w:t xml:space="preserve"> the same remote dataset, but that th</w:t>
      </w:r>
      <w:r w:rsidR="001F67AE">
        <w:t>e</w:t>
      </w:r>
      <w:r w:rsidRPr="00FC1E58">
        <w:t xml:space="preserve"> </w:t>
      </w:r>
      <w:r w:rsidR="004A7304">
        <w:t>subset file</w:t>
      </w:r>
      <w:r w:rsidRPr="00FC1E58">
        <w:t xml:space="preserve"> </w:t>
      </w:r>
      <w:r w:rsidR="001F67AE">
        <w:t xml:space="preserve">with the new numerical extension </w:t>
      </w:r>
      <w:r w:rsidRPr="00FC1E58">
        <w:t xml:space="preserve">may contain a different subset of variables.  </w:t>
      </w:r>
      <w:r w:rsidR="004A7304">
        <w:t xml:space="preserve">Note that </w:t>
      </w:r>
      <w:r w:rsidRPr="00FC1E58">
        <w:t xml:space="preserve">VERDI does not check to see if the same variable from the same remote dataset has already been read.  </w:t>
      </w:r>
      <w:r w:rsidR="004A7304">
        <w:t>Also n</w:t>
      </w:r>
      <w:r w:rsidRPr="00FC1E58">
        <w:t xml:space="preserve">ote that subset files read in by VERDI will be saved </w:t>
      </w:r>
      <w:r w:rsidR="005F16A8">
        <w:t xml:space="preserve">either </w:t>
      </w:r>
      <w:r w:rsidRPr="00FC1E58">
        <w:t>to your home directory on your local file system</w:t>
      </w:r>
      <w:r w:rsidR="00D348B1">
        <w:t xml:space="preserve"> (</w:t>
      </w:r>
      <w:r w:rsidR="00531436">
        <w:t>e.g</w:t>
      </w:r>
      <w:r w:rsidR="00561D23">
        <w:t>.</w:t>
      </w:r>
      <w:r w:rsidR="00D348B1">
        <w:t>,</w:t>
      </w:r>
      <w:r w:rsidR="00561D23">
        <w:t xml:space="preserve"> </w:t>
      </w:r>
      <w:r w:rsidR="000D4F8D">
        <w:lastRenderedPageBreak/>
        <w:t>C:\Documents and Settings\username on a Windows XP machine</w:t>
      </w:r>
      <w:r w:rsidR="00D348B1">
        <w:t>)</w:t>
      </w:r>
      <w:r w:rsidR="005F16A8">
        <w:t>, or to the location that is specified in the config.properties file using the verdi.temporary.dir setting</w:t>
      </w:r>
      <w:r w:rsidR="00995280">
        <w:t>.</w:t>
      </w:r>
      <w:r w:rsidR="001E0EF5">
        <w:t xml:space="preserve"> Refer to</w:t>
      </w:r>
      <w:r w:rsidR="00D348B1">
        <w:t xml:space="preserve"> S</w:t>
      </w:r>
      <w:r w:rsidR="001E0EF5">
        <w:t xml:space="preserve">ection 6.4.2 on how to edit and save the config.properties file.  </w:t>
      </w:r>
      <w:r w:rsidR="00561D23">
        <w:t xml:space="preserve">The files are saved on your local machine to facilitate project management.  To be able to save and then load a project for future use, the files need to be saved on the local machine. </w:t>
      </w:r>
      <w:r w:rsidR="001F67AE">
        <w:t>T</w:t>
      </w:r>
      <w:r w:rsidR="001F67AE" w:rsidRPr="00FC1E58">
        <w:t>o avoid filling</w:t>
      </w:r>
      <w:r w:rsidR="001F67AE">
        <w:t xml:space="preserve"> </w:t>
      </w:r>
      <w:r w:rsidR="001F67AE" w:rsidRPr="00FC1E58">
        <w:t>up your local f</w:t>
      </w:r>
      <w:r w:rsidR="001F67AE">
        <w:t>ile sy</w:t>
      </w:r>
      <w:r w:rsidR="001F67AE" w:rsidRPr="00FC1E58">
        <w:t>stem</w:t>
      </w:r>
      <w:r w:rsidR="001F67AE">
        <w:t>, r</w:t>
      </w:r>
      <w:r w:rsidRPr="00FC1E58">
        <w:t xml:space="preserve">egularly inspect the </w:t>
      </w:r>
      <w:r w:rsidR="004A7304">
        <w:t xml:space="preserve">file list in the </w:t>
      </w:r>
      <w:r w:rsidRPr="00FC1E58">
        <w:t xml:space="preserve">home </w:t>
      </w:r>
      <w:r w:rsidR="00995280">
        <w:t xml:space="preserve">or verdi.temporary.dir </w:t>
      </w:r>
      <w:r w:rsidRPr="00FC1E58">
        <w:t xml:space="preserve">directory </w:t>
      </w:r>
      <w:r w:rsidR="004A7304">
        <w:t>and</w:t>
      </w:r>
      <w:r w:rsidRPr="00FC1E58">
        <w:t xml:space="preserve"> manually delete unneeded </w:t>
      </w:r>
      <w:r w:rsidR="004A7304">
        <w:t>subset files</w:t>
      </w:r>
      <w:r w:rsidRPr="00FC1E58">
        <w:t>.</w:t>
      </w:r>
      <w:r w:rsidR="00561D23">
        <w:t xml:space="preserve">  </w:t>
      </w:r>
    </w:p>
    <w:p w:rsidR="00FC1E58" w:rsidRPr="00FC1E58" w:rsidRDefault="00FC1E58" w:rsidP="004A7304">
      <w:pPr>
        <w:spacing w:before="240"/>
      </w:pPr>
      <w:r w:rsidRPr="00FC1E58">
        <w:t xml:space="preserve">Remote </w:t>
      </w:r>
      <w:r w:rsidR="004A7304">
        <w:t>d</w:t>
      </w:r>
      <w:r w:rsidRPr="00FC1E58">
        <w:t>atasets can be removed from the dataset list in VERDI using the same procedure as for removing local datasets</w:t>
      </w:r>
      <w:r w:rsidR="004A7304">
        <w:t>:</w:t>
      </w:r>
      <w:r w:rsidRPr="00FC1E58">
        <w:t xml:space="preserve"> highlight the name of the dataset in the dataset list and press the yellow </w:t>
      </w:r>
      <w:r w:rsidRPr="00FC1E58">
        <w:rPr>
          <w:b/>
        </w:rPr>
        <w:t>minus</w:t>
      </w:r>
      <w:r w:rsidRPr="00FC1E58">
        <w:t xml:space="preserve"> button. Note that although the dataset will be removed</w:t>
      </w:r>
      <w:r w:rsidR="00AB0156">
        <w:t xml:space="preserve"> from the dataset list</w:t>
      </w:r>
      <w:r w:rsidRPr="00FC1E58">
        <w:t>, the number that was assigned to that dataset will not be reused by VERDI during the current session.</w:t>
      </w:r>
    </w:p>
    <w:p w:rsidR="00FC1E58" w:rsidRDefault="00FC1E58" w:rsidP="002D2F72">
      <w:pPr>
        <w:pStyle w:val="BodyText"/>
      </w:pPr>
    </w:p>
    <w:p w:rsidR="00BA0E86" w:rsidRDefault="00997612" w:rsidP="00D35331">
      <w:pPr>
        <w:pStyle w:val="Figureheading"/>
      </w:pPr>
      <w:bookmarkStart w:id="205" w:name="_Toc294621963"/>
      <w:r>
        <w:lastRenderedPageBreak/>
        <w:t>Figure 6</w:t>
      </w:r>
      <w:r>
        <w:noBreakHyphen/>
        <w:t>6</w:t>
      </w:r>
      <w:r w:rsidR="004E1928">
        <w:t>.</w:t>
      </w:r>
      <w:r w:rsidR="00BA0E86">
        <w:t xml:space="preserve"> Remote Dataset Labeled with Number at End of the Filename</w:t>
      </w:r>
      <w:bookmarkEnd w:id="205"/>
    </w:p>
    <w:p w:rsidR="00BA0E86" w:rsidRDefault="000E1BC6" w:rsidP="002D2F72">
      <w:pPr>
        <w:pStyle w:val="BodyText"/>
      </w:pPr>
      <w:r>
        <w:rPr>
          <w:noProof/>
        </w:rPr>
        <w:drawing>
          <wp:inline distT="0" distB="0" distL="0" distR="0" wp14:anchorId="672BF926" wp14:editId="1D021AB9">
            <wp:extent cx="5648325" cy="567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8325" cy="5676900"/>
                    </a:xfrm>
                    <a:prstGeom prst="rect">
                      <a:avLst/>
                    </a:prstGeom>
                    <a:noFill/>
                    <a:ln>
                      <a:noFill/>
                    </a:ln>
                  </pic:spPr>
                </pic:pic>
              </a:graphicData>
            </a:graphic>
          </wp:inline>
        </w:drawing>
      </w:r>
    </w:p>
    <w:p w:rsidR="00BA0E86" w:rsidRPr="006E6ECD" w:rsidRDefault="00BA0E86" w:rsidP="006E6ECD"/>
    <w:p w:rsidR="00BA0E86" w:rsidRDefault="00BA0E86" w:rsidP="00FD595E">
      <w:pPr>
        <w:pStyle w:val="Heading3"/>
      </w:pPr>
      <w:bookmarkStart w:id="206" w:name="_Toc292295029"/>
      <w:bookmarkStart w:id="207" w:name="_Toc294621856"/>
      <w:r>
        <w:t xml:space="preserve">Adding </w:t>
      </w:r>
      <w:r w:rsidR="00C337B8">
        <w:t>A</w:t>
      </w:r>
      <w:r>
        <w:t>dditional Remote Hosts</w:t>
      </w:r>
      <w:bookmarkEnd w:id="206"/>
      <w:bookmarkEnd w:id="207"/>
    </w:p>
    <w:p w:rsidR="00FC1E58" w:rsidRDefault="00FC1E58" w:rsidP="00C337B8">
      <w:pPr>
        <w:spacing w:before="240"/>
      </w:pPr>
      <w:r>
        <w:t xml:space="preserve">The VERDI </w:t>
      </w:r>
      <w:r w:rsidR="00215730">
        <w:t>1.4</w:t>
      </w:r>
      <w:r>
        <w:t xml:space="preserve"> release contains the </w:t>
      </w:r>
      <w:r w:rsidRPr="00D31400">
        <w:t>RemoteFileUtility</w:t>
      </w:r>
      <w:r>
        <w:t xml:space="preserve"> and ncvariable programs that </w:t>
      </w:r>
      <w:r w:rsidR="00C337B8">
        <w:t>enable VERDI</w:t>
      </w:r>
      <w:r w:rsidR="00AB0156">
        <w:t xml:space="preserve"> to add your IO/API netCDF or WRF netCDF formatted </w:t>
      </w:r>
      <w:r>
        <w:t>dataset from a remote f</w:t>
      </w:r>
      <w:r w:rsidR="00FD6E00">
        <w:t>ile sy</w:t>
      </w:r>
      <w:r>
        <w:t>stem.  A gzipped tar file is available in the $VERDI_HOME directory.</w:t>
      </w:r>
    </w:p>
    <w:p w:rsidR="00FC1E58" w:rsidRDefault="00FC1E58" w:rsidP="00D75897">
      <w:pPr>
        <w:numPr>
          <w:ilvl w:val="0"/>
          <w:numId w:val="25"/>
        </w:numPr>
        <w:spacing w:before="240"/>
      </w:pPr>
      <w:r>
        <w:t xml:space="preserve">The RemoteFileUtility c-shell script and ncvariable binary need to be installed </w:t>
      </w:r>
      <w:r w:rsidR="001E0EF5">
        <w:t xml:space="preserve">either </w:t>
      </w:r>
      <w:r>
        <w:t>in /usr/local/bin by the System Administrator</w:t>
      </w:r>
      <w:r w:rsidR="003A3905">
        <w:t xml:space="preserve">, or you can place it in a different location, and specify that location in </w:t>
      </w:r>
      <w:r w:rsidR="006077A7">
        <w:t>the</w:t>
      </w:r>
      <w:r w:rsidR="003A3905">
        <w:t xml:space="preserve"> configure.properties file located in your </w:t>
      </w:r>
      <w:r w:rsidR="003A3905" w:rsidRPr="003A3905">
        <w:t>$USER_HOME/verdi/</w:t>
      </w:r>
      <w:r w:rsidR="003A3905">
        <w:t xml:space="preserve"> directory</w:t>
      </w:r>
      <w:r w:rsidR="004E2AE9">
        <w:t xml:space="preserve"> (</w:t>
      </w:r>
      <w:r w:rsidR="00D348B1">
        <w:t>s</w:t>
      </w:r>
      <w:r w:rsidR="004E2AE9">
        <w:t xml:space="preserve">ee section 3.4 for the specific directory location that is used for each platform </w:t>
      </w:r>
      <w:r w:rsidR="00D348B1">
        <w:t>[</w:t>
      </w:r>
      <w:r w:rsidR="006077A7">
        <w:t>L</w:t>
      </w:r>
      <w:r w:rsidR="004E2AE9">
        <w:t>inux, Windows, Mac</w:t>
      </w:r>
      <w:r w:rsidR="00D348B1">
        <w:t>]</w:t>
      </w:r>
      <w:r w:rsidR="004E2AE9">
        <w:t>)</w:t>
      </w:r>
      <w:r>
        <w:t xml:space="preserve">.  </w:t>
      </w:r>
      <w:r w:rsidR="003A3905">
        <w:t xml:space="preserve">A template for the configure.properties </w:t>
      </w:r>
      <w:r w:rsidR="003A3905">
        <w:lastRenderedPageBreak/>
        <w:t xml:space="preserve">file </w:t>
      </w:r>
      <w:r w:rsidR="00995280">
        <w:t xml:space="preserve">called configure.properties.TEMPLATE </w:t>
      </w:r>
      <w:r w:rsidR="003A3905">
        <w:t xml:space="preserve">is provided in the distribution under the </w:t>
      </w:r>
      <w:r w:rsidR="001E0EF5">
        <w:t>$VERDI_HOME directory</w:t>
      </w:r>
      <w:r w:rsidR="006C3271">
        <w:t xml:space="preserve"> (see section 3.4</w:t>
      </w:r>
      <w:r w:rsidR="00341557">
        <w:t xml:space="preserve"> for information on how to edit the settings</w:t>
      </w:r>
      <w:r w:rsidR="006C3271">
        <w:t>)</w:t>
      </w:r>
      <w:r w:rsidR="001E0EF5">
        <w:t>.</w:t>
      </w:r>
    </w:p>
    <w:p w:rsidR="00FC1E58" w:rsidRDefault="00FC1E58" w:rsidP="00D75897">
      <w:pPr>
        <w:numPr>
          <w:ilvl w:val="0"/>
          <w:numId w:val="25"/>
        </w:numPr>
        <w:spacing w:before="240"/>
      </w:pPr>
      <w:r>
        <w:t>A README file provided with the software contains instructions on how to compile the source code if the binaries provided do not match your operating system.</w:t>
      </w:r>
    </w:p>
    <w:p w:rsidR="00FC1E58" w:rsidRDefault="00995280" w:rsidP="00D75897">
      <w:pPr>
        <w:numPr>
          <w:ilvl w:val="0"/>
          <w:numId w:val="25"/>
        </w:numPr>
        <w:spacing w:before="240"/>
      </w:pPr>
      <w:r>
        <w:t xml:space="preserve">Copy the file configure.properties.TEMPLATE to configure.properties. </w:t>
      </w:r>
      <w:r w:rsidR="00FC1E58">
        <w:t xml:space="preserve">Edit the </w:t>
      </w:r>
      <w:r w:rsidR="005F16A8">
        <w:t>configure</w:t>
      </w:r>
      <w:r w:rsidR="00FC1E58">
        <w:t>.properties file in</w:t>
      </w:r>
      <w:r w:rsidR="005F16A8">
        <w:t xml:space="preserve"> the $USER_HOME/verdi directory</w:t>
      </w:r>
      <w:r w:rsidR="00FC1E58">
        <w:t xml:space="preserve">.  Add the name or </w:t>
      </w:r>
      <w:r w:rsidR="00C337B8">
        <w:t>IP</w:t>
      </w:r>
      <w:r w:rsidR="00FC1E58">
        <w:t xml:space="preserve"> address of the </w:t>
      </w:r>
      <w:r w:rsidR="006077A7">
        <w:t>L</w:t>
      </w:r>
      <w:r w:rsidR="00FC1E58">
        <w:t>inux server</w:t>
      </w:r>
      <w:r w:rsidR="00E90F36">
        <w:t>,</w:t>
      </w:r>
      <w:r w:rsidR="00FC1E58">
        <w:t xml:space="preserve"> preceded by a comma</w:t>
      </w:r>
      <w:r w:rsidR="00E90F36">
        <w:t>,</w:t>
      </w:r>
      <w:r w:rsidR="00FC1E58">
        <w:t xml:space="preserve"> at the end of the list of machines defined as remote</w:t>
      </w:r>
      <w:r w:rsidR="00E90F36">
        <w:t xml:space="preserve"> </w:t>
      </w:r>
      <w:r w:rsidR="00FC1E58">
        <w:t xml:space="preserve">hosts in the </w:t>
      </w:r>
      <w:r w:rsidR="005F16A8">
        <w:t>configure</w:t>
      </w:r>
      <w:r w:rsidR="00FC1E58">
        <w:t>.properties file</w:t>
      </w:r>
      <w:r w:rsidR="00E90F36">
        <w:t>,</w:t>
      </w:r>
      <w:r w:rsidR="00997612">
        <w:t xml:space="preserve"> as shown in Figure 6-7</w:t>
      </w:r>
      <w:r w:rsidR="00FC1E58">
        <w:t>.  You will need to restart VERDI in order for it to recognize a newly added remote host name.</w:t>
      </w:r>
    </w:p>
    <w:p w:rsidR="00BA0E86" w:rsidRDefault="00997612" w:rsidP="005F16A8">
      <w:pPr>
        <w:pStyle w:val="Figureheading"/>
        <w:ind w:left="720"/>
      </w:pPr>
      <w:bookmarkStart w:id="208" w:name="_Toc294621964"/>
      <w:r>
        <w:t>Figure 6</w:t>
      </w:r>
      <w:r>
        <w:noBreakHyphen/>
        <w:t>7</w:t>
      </w:r>
      <w:r w:rsidR="004E1928">
        <w:t>.</w:t>
      </w:r>
      <w:r w:rsidR="00BA0E86">
        <w:t xml:space="preserve"> </w:t>
      </w:r>
      <w:r w:rsidR="005F16A8">
        <w:t>Edit configure</w:t>
      </w:r>
      <w:r w:rsidR="00284D3B">
        <w:t xml:space="preserve">.properties file to add a </w:t>
      </w:r>
      <w:r w:rsidR="00E90F36">
        <w:t>r</w:t>
      </w:r>
      <w:r w:rsidR="00284D3B">
        <w:t xml:space="preserve">emote </w:t>
      </w:r>
      <w:r w:rsidR="00E90F36">
        <w:t>h</w:t>
      </w:r>
      <w:r w:rsidR="00284D3B">
        <w:t>ost</w:t>
      </w:r>
      <w:bookmarkEnd w:id="208"/>
    </w:p>
    <w:p w:rsidR="00BA0E86" w:rsidRDefault="005F16A8" w:rsidP="005D71C4">
      <w:pPr>
        <w:spacing w:before="240"/>
      </w:pPr>
      <w:r>
        <w:rPr>
          <w:noProof/>
        </w:rPr>
        <w:drawing>
          <wp:inline distT="0" distB="0" distL="0" distR="0" wp14:anchorId="74C7DE9B" wp14:editId="32B3D160">
            <wp:extent cx="5943600" cy="3338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38195"/>
                    </a:xfrm>
                    <a:prstGeom prst="rect">
                      <a:avLst/>
                    </a:prstGeom>
                  </pic:spPr>
                </pic:pic>
              </a:graphicData>
            </a:graphic>
          </wp:inline>
        </w:drawing>
      </w:r>
    </w:p>
    <w:p w:rsidR="00BA0E86" w:rsidRDefault="00BA0E86" w:rsidP="001F222E">
      <w:pPr>
        <w:pStyle w:val="Heading2"/>
      </w:pPr>
      <w:bookmarkStart w:id="209" w:name="_Toc292295030"/>
      <w:bookmarkStart w:id="210" w:name="_Toc294621857"/>
      <w:r>
        <w:t>Variables List</w:t>
      </w:r>
      <w:bookmarkEnd w:id="199"/>
      <w:bookmarkEnd w:id="209"/>
      <w:bookmarkEnd w:id="210"/>
    </w:p>
    <w:p w:rsidR="00BA0E86" w:rsidRDefault="00BA0E86" w:rsidP="002D2F72">
      <w:pPr>
        <w:pStyle w:val="BodyText"/>
      </w:pPr>
      <w:r w:rsidRPr="007C7896">
        <w:t xml:space="preserve">The variables list shows </w:t>
      </w:r>
      <w:r>
        <w:t>all of the</w:t>
      </w:r>
      <w:r w:rsidRPr="007C7896">
        <w:t xml:space="preserve"> variable</w:t>
      </w:r>
      <w:r>
        <w:t>s</w:t>
      </w:r>
      <w:r w:rsidRPr="007C7896">
        <w:t xml:space="preserve"> contained in </w:t>
      </w:r>
      <w:r>
        <w:t>a</w:t>
      </w:r>
      <w:r w:rsidRPr="007C7896">
        <w:t xml:space="preserve"> loaded dataset</w:t>
      </w:r>
      <w:r>
        <w:t xml:space="preserve"> (see the example in Figure 6-</w:t>
      </w:r>
      <w:r w:rsidR="00284D3B">
        <w:t>7</w:t>
      </w:r>
      <w:r>
        <w:t>)</w:t>
      </w:r>
      <w:r w:rsidRPr="007C7896">
        <w:t>.</w:t>
      </w:r>
      <w:r>
        <w:t xml:space="preserve"> </w:t>
      </w:r>
      <w:r w:rsidRPr="007C7896">
        <w:t xml:space="preserve">To </w:t>
      </w:r>
      <w:r>
        <w:t>display</w:t>
      </w:r>
      <w:r w:rsidRPr="007C7896">
        <w:t xml:space="preserve"> </w:t>
      </w:r>
      <w:r>
        <w:t>a</w:t>
      </w:r>
      <w:r w:rsidRPr="007C7896">
        <w:t xml:space="preserve"> variables </w:t>
      </w:r>
      <w:r>
        <w:t>list, s</w:t>
      </w:r>
      <w:r w:rsidRPr="007C7896">
        <w:t xml:space="preserve">elect the </w:t>
      </w:r>
      <w:r>
        <w:t xml:space="preserve">name of the </w:t>
      </w:r>
      <w:r w:rsidRPr="007C7896">
        <w:t>dataset</w:t>
      </w:r>
      <w:r>
        <w:t xml:space="preserve"> of interest</w:t>
      </w:r>
      <w:r w:rsidRPr="007C7896">
        <w:t xml:space="preserve"> in the </w:t>
      </w:r>
      <w:r w:rsidRPr="00A214FA">
        <w:rPr>
          <w:b/>
          <w:bCs/>
        </w:rPr>
        <w:t>Dataset</w:t>
      </w:r>
      <w:r>
        <w:rPr>
          <w:b/>
          <w:bCs/>
        </w:rPr>
        <w:t>s</w:t>
      </w:r>
      <w:r w:rsidRPr="007C7896">
        <w:t xml:space="preserve"> pane.</w:t>
      </w:r>
      <w:r>
        <w:t xml:space="preserve"> </w:t>
      </w:r>
      <w:r w:rsidRPr="007C7896">
        <w:t xml:space="preserve">Each of the variables in the list can be used to create a formula in the </w:t>
      </w:r>
      <w:r w:rsidRPr="00A214FA">
        <w:rPr>
          <w:b/>
          <w:bCs/>
        </w:rPr>
        <w:t>Formula</w:t>
      </w:r>
      <w:r w:rsidRPr="007C7896">
        <w:t xml:space="preserve"> pane </w:t>
      </w:r>
      <w:r>
        <w:t>that can then be used to create</w:t>
      </w:r>
      <w:r w:rsidRPr="007C7896">
        <w:t xml:space="preserve"> plots.</w:t>
      </w:r>
      <w:r>
        <w:t xml:space="preserve">  VERDI allows the user to automatically add a formula by double clicking on the name of a variable.  Double clicking on a variable will automatically create a formula that contains the variable for the loaded dataset and it will become the default formula for making plots. In addition, you may right click on the name of the variable to show a popup menu as shown in Figure 6-</w:t>
      </w:r>
      <w:r w:rsidR="00997612">
        <w:t>8</w:t>
      </w:r>
      <w:r>
        <w:t>.  From this menu you can either add the variable as a formula, or you can to add it into the formula editor so that it can be used to compose more complex formulas. Formulas are described in more detail in Section 7.</w:t>
      </w:r>
    </w:p>
    <w:p w:rsidR="00BA0E86" w:rsidRDefault="00BA0E86" w:rsidP="007B4D69">
      <w:pPr>
        <w:pStyle w:val="Figureheading"/>
      </w:pPr>
      <w:bookmarkStart w:id="211" w:name="_Toc294621965"/>
      <w:r>
        <w:lastRenderedPageBreak/>
        <w:t>Figure 6</w:t>
      </w:r>
      <w:r>
        <w:noBreakHyphen/>
      </w:r>
      <w:r w:rsidR="00997612">
        <w:t>8</w:t>
      </w:r>
      <w:r w:rsidR="004E1928">
        <w:t>.</w:t>
      </w:r>
      <w:r>
        <w:t xml:space="preserve"> Right Click on Variable in Dataset Pane</w:t>
      </w:r>
      <w:bookmarkEnd w:id="211"/>
    </w:p>
    <w:p w:rsidR="00BA0E86" w:rsidRPr="00237C5E" w:rsidRDefault="00A05194" w:rsidP="002D2F72">
      <w:pPr>
        <w:pStyle w:val="BodyText"/>
      </w:pPr>
      <w:r>
        <w:rPr>
          <w:noProof/>
        </w:rPr>
        <w:drawing>
          <wp:inline distT="0" distB="0" distL="0" distR="0" wp14:anchorId="37ACBB9C" wp14:editId="78A62F6D">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rsidR="00BA0E86" w:rsidRDefault="00BA0E86" w:rsidP="001F222E">
      <w:pPr>
        <w:pStyle w:val="Heading2"/>
      </w:pPr>
      <w:bookmarkStart w:id="212" w:name="_Toc292295031"/>
      <w:bookmarkStart w:id="213" w:name="_Toc197166141"/>
      <w:bookmarkStart w:id="214" w:name="_Toc294621858"/>
      <w:r>
        <w:t>Time Steps, Layers Panels</w:t>
      </w:r>
      <w:bookmarkEnd w:id="212"/>
      <w:bookmarkEnd w:id="214"/>
    </w:p>
    <w:p w:rsidR="00BA0E86" w:rsidRPr="00181318" w:rsidRDefault="00BA0E86" w:rsidP="00181318">
      <w:r>
        <w:t xml:space="preserve">The range that is available for the dataset is listed in the Time Steps or Layers Panel in parenthesis next to the label for the panel, e.g. for a dataset that has 5 time steps, the range would be displayed as: Time Steps (1-5). The user can select to use a subset of the full time step range by clicking on the Use Time Range checkbox, and then using the Min and Max spinner controls to set a new minimum or maximum values, for example choosing time step 2 as the minimum time step, and time step 4 as the maximum.  When a tile plot is created, it will only display time steps 2-4. </w:t>
      </w:r>
      <w:r w:rsidRPr="005068FA">
        <w:t xml:space="preserve">Detailed instructions for using the </w:t>
      </w:r>
      <w:r w:rsidRPr="005068FA">
        <w:rPr>
          <w:b/>
          <w:bCs/>
        </w:rPr>
        <w:t>Time Steps, Layers,</w:t>
      </w:r>
      <w:r w:rsidRPr="005068FA">
        <w:t xml:space="preserve"> and </w:t>
      </w:r>
      <w:r w:rsidRPr="005068FA">
        <w:rPr>
          <w:b/>
          <w:bCs/>
        </w:rPr>
        <w:t>Domain</w:t>
      </w:r>
      <w:r w:rsidRPr="005068FA">
        <w:t xml:space="preserve"> panels that you see in Figur</w:t>
      </w:r>
      <w:r>
        <w:t>e 6-</w:t>
      </w:r>
      <w:r w:rsidR="004E2AE9">
        <w:t>7</w:t>
      </w:r>
      <w:r>
        <w:t xml:space="preserve"> are discussed in Section 9</w:t>
      </w:r>
      <w:r w:rsidRPr="005068FA">
        <w:t>, “Spatial and Temporal Data Subsetting.”</w:t>
      </w:r>
    </w:p>
    <w:p w:rsidR="00BA0E86" w:rsidRDefault="00BA0E86" w:rsidP="001F222E">
      <w:pPr>
        <w:pStyle w:val="Heading2"/>
      </w:pPr>
      <w:bookmarkStart w:id="215" w:name="_Toc292295032"/>
      <w:bookmarkStart w:id="216" w:name="_Toc294621859"/>
      <w:r>
        <w:t>Domain Panel</w:t>
      </w:r>
      <w:bookmarkEnd w:id="215"/>
      <w:bookmarkEnd w:id="216"/>
    </w:p>
    <w:p w:rsidR="00BA0E86" w:rsidRDefault="00BA0E86" w:rsidP="002D2F72">
      <w:pPr>
        <w:pStyle w:val="BodyText"/>
      </w:pPr>
      <w:r>
        <w:t>The domain panel contains an Edit button and a Metadata button. Detailed instructions for using the Edit button are provided in Section 9, “Spatial and Temporal Data Subsetting”.</w:t>
      </w:r>
    </w:p>
    <w:p w:rsidR="00BA0E86" w:rsidRDefault="00BA0E86" w:rsidP="002D2F72">
      <w:pPr>
        <w:pStyle w:val="BodyText"/>
      </w:pPr>
      <w:r w:rsidRPr="00181318">
        <w:t xml:space="preserve">To </w:t>
      </w:r>
      <w:r>
        <w:t>display the m</w:t>
      </w:r>
      <w:r w:rsidRPr="00181318">
        <w:t xml:space="preserve">etadata </w:t>
      </w:r>
      <w:r>
        <w:t>i</w:t>
      </w:r>
      <w:r w:rsidRPr="00181318">
        <w:t xml:space="preserve">nformation about a dataset, click on the </w:t>
      </w:r>
      <w:r w:rsidRPr="00A214FA">
        <w:rPr>
          <w:b/>
          <w:bCs/>
        </w:rPr>
        <w:t>Metadata</w:t>
      </w:r>
      <w:r w:rsidRPr="00181318">
        <w:t xml:space="preserve"> </w:t>
      </w:r>
      <w:r>
        <w:t>b</w:t>
      </w:r>
      <w:r w:rsidRPr="00181318">
        <w:t xml:space="preserve">utton in the </w:t>
      </w:r>
      <w:r w:rsidRPr="00A214FA">
        <w:rPr>
          <w:b/>
          <w:bCs/>
        </w:rPr>
        <w:t>Domain</w:t>
      </w:r>
      <w:r w:rsidRPr="00181318">
        <w:t xml:space="preserve"> </w:t>
      </w:r>
      <w:r>
        <w:t>p</w:t>
      </w:r>
      <w:r w:rsidRPr="00181318">
        <w:t>anel.</w:t>
      </w:r>
      <w:r>
        <w:t xml:space="preserve"> A window containing the metadata will appear (Figure 6-</w:t>
      </w:r>
      <w:r w:rsidR="00997612">
        <w:t>9</w:t>
      </w:r>
      <w:r>
        <w:t xml:space="preserve">).  Each dataset includes metadata information that is part of the file header. The metadata provided include the map projection information, the number of time steps in the file, the number of columns and rows, and other information. </w:t>
      </w:r>
    </w:p>
    <w:p w:rsidR="00BA0E86" w:rsidRDefault="00BA0E86" w:rsidP="00A214FA">
      <w:pPr>
        <w:pStyle w:val="Figureheading"/>
      </w:pPr>
      <w:bookmarkStart w:id="217" w:name="_Toc241299241"/>
      <w:bookmarkStart w:id="218" w:name="_Toc241299377"/>
      <w:bookmarkStart w:id="219" w:name="_Toc294621966"/>
      <w:r>
        <w:lastRenderedPageBreak/>
        <w:t xml:space="preserve">Figure </w:t>
      </w:r>
      <w:fldSimple w:instr=" STYLEREF 1 \s ">
        <w:r w:rsidR="00A6772F">
          <w:rPr>
            <w:noProof/>
          </w:rPr>
          <w:t>6</w:t>
        </w:r>
      </w:fldSimple>
      <w:r>
        <w:noBreakHyphen/>
      </w:r>
      <w:r w:rsidR="00997612">
        <w:t>9</w:t>
      </w:r>
      <w:r w:rsidR="004E1928">
        <w:t>.</w:t>
      </w:r>
      <w:r>
        <w:t xml:space="preserve"> Dataset Metadata Information</w:t>
      </w:r>
      <w:bookmarkEnd w:id="217"/>
      <w:bookmarkEnd w:id="218"/>
      <w:bookmarkEnd w:id="219"/>
    </w:p>
    <w:p w:rsidR="00BA0E86" w:rsidRDefault="00A05194" w:rsidP="002D2F72">
      <w:pPr>
        <w:pStyle w:val="BodyText"/>
      </w:pPr>
      <w:bookmarkStart w:id="220" w:name="_Toc197166142"/>
      <w:bookmarkEnd w:id="213"/>
      <w:r>
        <w:rPr>
          <w:noProof/>
        </w:rPr>
        <w:drawing>
          <wp:inline distT="0" distB="0" distL="0" distR="0" wp14:anchorId="1A766E0C" wp14:editId="4C68892B">
            <wp:extent cx="5934075" cy="3933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p w:rsidR="00BA0E86" w:rsidRDefault="00BA0E86" w:rsidP="001F222E">
      <w:pPr>
        <w:pStyle w:val="Heading2"/>
      </w:pPr>
      <w:bookmarkStart w:id="221" w:name="_Toc230068825"/>
      <w:bookmarkStart w:id="222" w:name="_Toc197166140"/>
      <w:bookmarkStart w:id="223" w:name="_Toc292295033"/>
      <w:bookmarkStart w:id="224" w:name="_Toc294621860"/>
      <w:bookmarkEnd w:id="221"/>
      <w:r>
        <w:t xml:space="preserve">Saving </w:t>
      </w:r>
      <w:bookmarkEnd w:id="222"/>
      <w:r>
        <w:t>Projects</w:t>
      </w:r>
      <w:bookmarkEnd w:id="223"/>
      <w:bookmarkEnd w:id="224"/>
    </w:p>
    <w:p w:rsidR="00BA0E86" w:rsidRDefault="00BA0E86" w:rsidP="002D2F72">
      <w:pPr>
        <w:pStyle w:val="BodyText"/>
      </w:pPr>
      <w:r>
        <w:t xml:space="preserve">As noted in Section 5.1.2, lists of datasets and formulas can be saved as “projects” using the Save Project option in the </w:t>
      </w:r>
      <w:r w:rsidRPr="002D21AE">
        <w:rPr>
          <w:b/>
          <w:bCs/>
        </w:rPr>
        <w:t>File</w:t>
      </w:r>
      <w:r>
        <w:t xml:space="preserve"> pull-down menu on the VERDI main window. Refer back to that section for discussion on saving new projects and loading existing projects. Note again that the plots created in VERDI are not saved with the project.</w:t>
      </w:r>
    </w:p>
    <w:p w:rsidR="00BA0E86" w:rsidRDefault="00BA0E86" w:rsidP="00E52E8F">
      <w:pPr>
        <w:pStyle w:val="Heading1"/>
      </w:pPr>
      <w:bookmarkStart w:id="225" w:name="_Toc292295035"/>
      <w:bookmarkStart w:id="226" w:name="_Toc294621861"/>
      <w:r>
        <w:t>Working with Formulas</w:t>
      </w:r>
      <w:bookmarkEnd w:id="220"/>
      <w:bookmarkEnd w:id="225"/>
      <w:bookmarkEnd w:id="226"/>
    </w:p>
    <w:p w:rsidR="00BA0E86" w:rsidRDefault="00BA0E86" w:rsidP="002D2F72">
      <w:pPr>
        <w:pStyle w:val="BodyText"/>
      </w:pPr>
      <w:r>
        <w:t xml:space="preserve">All plots in VERDI are generated from formulas. A formula is used to compare or manipulate variables in one or more gridded datasets. A formula can be as simple as a single variable from one gridded dataset or it can be an equation that uses variable(s) from one or more gridded datasets. Formulas are used to create visualizations that can assist with model performance evaluations, for example, or that help in comparing model results with observations. </w:t>
      </w:r>
    </w:p>
    <w:p w:rsidR="00BA0E86" w:rsidRDefault="00BA0E86" w:rsidP="001F222E">
      <w:pPr>
        <w:pStyle w:val="Heading2"/>
      </w:pPr>
      <w:bookmarkStart w:id="227" w:name="_Toc197166143"/>
      <w:bookmarkStart w:id="228" w:name="_Toc292295036"/>
      <w:bookmarkStart w:id="229" w:name="_Toc294621862"/>
      <w:r>
        <w:t>Adding and Removing a Formula</w:t>
      </w:r>
      <w:bookmarkEnd w:id="227"/>
      <w:bookmarkEnd w:id="228"/>
      <w:bookmarkEnd w:id="229"/>
    </w:p>
    <w:p w:rsidR="00BA0E86" w:rsidRDefault="00BA0E86" w:rsidP="002D2F72">
      <w:pPr>
        <w:pStyle w:val="BodyText"/>
      </w:pPr>
      <w:r>
        <w:t xml:space="preserve">After loading the desired gridded datasets, you can use the variables in them to create formulas.  To use a variable to create a simple formula, double click on the name of the variable.  This will </w:t>
      </w:r>
      <w:r>
        <w:lastRenderedPageBreak/>
        <w:t xml:space="preserve">add the formula &lt;Variable Name&gt;[&lt;Dataset Number&gt;] to the formula list in the </w:t>
      </w:r>
      <w:r w:rsidRPr="00261634">
        <w:rPr>
          <w:b/>
          <w:bCs/>
        </w:rPr>
        <w:t>Formula</w:t>
      </w:r>
      <w:r>
        <w:rPr>
          <w:b/>
          <w:bCs/>
        </w:rPr>
        <w:t>s</w:t>
      </w:r>
      <w:r>
        <w:t xml:space="preserve"> pane—for example, O3[1]. To add a variable to the formula editor window, highlight the variable, </w:t>
      </w:r>
      <w:r w:rsidRPr="00F209AC">
        <w:rPr>
          <w:b/>
        </w:rPr>
        <w:t>right click</w:t>
      </w:r>
      <w:r>
        <w:t xml:space="preserve"> on the variable name in the </w:t>
      </w:r>
      <w:r w:rsidRPr="0089342B">
        <w:rPr>
          <w:b/>
          <w:bCs/>
        </w:rPr>
        <w:t>Dataset</w:t>
      </w:r>
      <w:r>
        <w:rPr>
          <w:b/>
          <w:bCs/>
        </w:rPr>
        <w:t>s</w:t>
      </w:r>
      <w:r>
        <w:t xml:space="preserve"> pane, and select </w:t>
      </w:r>
      <w:r w:rsidRPr="00837C6A">
        <w:rPr>
          <w:b/>
        </w:rPr>
        <w:t>Add Variable(s</w:t>
      </w:r>
      <w:r w:rsidRPr="00FC066A">
        <w:rPr>
          <w:b/>
        </w:rPr>
        <w:t>) to Formula Editor</w:t>
      </w:r>
      <w:r>
        <w:t xml:space="preserve">. To add all or a subset of variables from the </w:t>
      </w:r>
      <w:r w:rsidRPr="00261634">
        <w:rPr>
          <w:b/>
          <w:bCs/>
        </w:rPr>
        <w:t>Dataset</w:t>
      </w:r>
      <w:r>
        <w:t xml:space="preserve"> pane to the formula editor window, click on the first variable to highlight it, hold the </w:t>
      </w:r>
      <w:r w:rsidR="00FD6E00">
        <w:t>S</w:t>
      </w:r>
      <w:r>
        <w:t xml:space="preserve">hift key down and click at the last variable that you want to include, then right click and select </w:t>
      </w:r>
      <w:r w:rsidRPr="00837C6A">
        <w:rPr>
          <w:b/>
        </w:rPr>
        <w:t>Add Variables(s)</w:t>
      </w:r>
      <w:r>
        <w:t>. The formulas that are highlighted using this method will be added to the formula editor (Figure 7-1).</w:t>
      </w:r>
    </w:p>
    <w:p w:rsidR="00BA0E86" w:rsidRDefault="00BA0E86" w:rsidP="00A437AF">
      <w:pPr>
        <w:pStyle w:val="Figureheading"/>
      </w:pPr>
      <w:bookmarkStart w:id="230" w:name="_Toc294621967"/>
      <w:r>
        <w:lastRenderedPageBreak/>
        <w:t>Figure 7</w:t>
      </w:r>
      <w:r>
        <w:noBreakHyphen/>
        <w:t>1</w:t>
      </w:r>
      <w:r w:rsidR="004E1928">
        <w:t>.</w:t>
      </w:r>
      <w:r>
        <w:t xml:space="preserve"> Adding Multiple Variables to Formula Editor</w:t>
      </w:r>
      <w:bookmarkEnd w:id="230"/>
    </w:p>
    <w:p w:rsidR="00BA0E86" w:rsidRPr="00092A28" w:rsidRDefault="00BA5FB2" w:rsidP="00A437AF">
      <w:pPr>
        <w:spacing w:after="480"/>
        <w:jc w:val="center"/>
      </w:pPr>
      <w:r>
        <w:rPr>
          <w:noProof/>
        </w:rPr>
        <w:drawing>
          <wp:inline distT="0" distB="0" distL="0" distR="0" wp14:anchorId="4E257532" wp14:editId="0E0DD124">
            <wp:extent cx="5943600" cy="654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BA0E86" w:rsidRDefault="00BA0E86" w:rsidP="002D2F72">
      <w:pPr>
        <w:pStyle w:val="BodyText"/>
      </w:pPr>
      <w:r>
        <w:t xml:space="preserve">After the variable names are added to the Formula Editor, click on the formula pane and use the cursor and the keyboard to type in the mathematical functions and operators where needed to create a valid formula (see Section 7.2 and Section 16).  After the formula has been created in the Formula Editor, click the </w:t>
      </w:r>
      <w:r w:rsidRPr="006546AC">
        <w:rPr>
          <w:b/>
        </w:rPr>
        <w:t>Add</w:t>
      </w:r>
      <w:r>
        <w:rPr>
          <w:b/>
        </w:rPr>
        <w:t xml:space="preserve"> </w:t>
      </w:r>
      <w:r w:rsidRPr="00834099">
        <w:t>button</w:t>
      </w:r>
      <w:r>
        <w:t xml:space="preserve">, to place it in the list of formulas available in the </w:t>
      </w:r>
      <w:r w:rsidRPr="00261634">
        <w:rPr>
          <w:b/>
          <w:bCs/>
        </w:rPr>
        <w:t>Formula</w:t>
      </w:r>
      <w:r>
        <w:t xml:space="preserve"> pane.  </w:t>
      </w:r>
    </w:p>
    <w:p w:rsidR="00BA0E86" w:rsidRPr="00D1752F" w:rsidRDefault="00BA0E86" w:rsidP="002D2F72">
      <w:pPr>
        <w:pStyle w:val="BodyText"/>
      </w:pPr>
      <w:r>
        <w:lastRenderedPageBreak/>
        <w:t xml:space="preserve">To remove a formula from the formulas list, highlight the name in the list and press the yellow </w:t>
      </w:r>
      <w:r>
        <w:rPr>
          <w:b/>
        </w:rPr>
        <w:t>minus</w:t>
      </w:r>
      <w:r>
        <w:t xml:space="preserve"> button.  Note that r</w:t>
      </w:r>
      <w:r w:rsidRPr="00D1752F">
        <w:t xml:space="preserve">emoving a formula from the formula list </w:t>
      </w:r>
      <w:r>
        <w:t>does not remove plots that were created prior to the deletion of the formula</w:t>
      </w:r>
      <w:r w:rsidRPr="00D1752F">
        <w:t>.</w:t>
      </w:r>
    </w:p>
    <w:p w:rsidR="00BA0E86" w:rsidRDefault="00BA0E86" w:rsidP="001F222E">
      <w:pPr>
        <w:pStyle w:val="Heading2"/>
      </w:pPr>
      <w:bookmarkStart w:id="231" w:name="_Toc197166144"/>
      <w:bookmarkStart w:id="232" w:name="_Toc292295037"/>
      <w:bookmarkStart w:id="233" w:name="_Toc294621863"/>
      <w:r>
        <w:t>Example Formulas</w:t>
      </w:r>
      <w:bookmarkEnd w:id="231"/>
      <w:bookmarkEnd w:id="232"/>
      <w:bookmarkEnd w:id="233"/>
    </w:p>
    <w:p w:rsidR="004345AB" w:rsidRDefault="00BA0E86" w:rsidP="002D2F72">
      <w:pPr>
        <w:pStyle w:val="BodyText"/>
      </w:pPr>
      <w:r>
        <w:t>To examine the values of ozone in dataset 1, the formula would be “O3[1]”.</w:t>
      </w:r>
    </w:p>
    <w:p w:rsidR="00BA0E86" w:rsidRDefault="00BA0E86" w:rsidP="002D2F72">
      <w:pPr>
        <w:pStyle w:val="BodyText"/>
      </w:pPr>
      <w:r>
        <w:t>To examine the difference in ozone between datasets 1 and 2, the formula would be “O3[1]-O3[2]”.</w:t>
      </w:r>
    </w:p>
    <w:p w:rsidR="00BA0E86" w:rsidRDefault="00BA0E86" w:rsidP="002D2F72">
      <w:pPr>
        <w:pStyle w:val="BodyText"/>
      </w:pPr>
      <w:r>
        <w:t>To calculate the percent difference in ozone between datasets 1 and 2, the formula would be “(O3[1]-O3[2])*100/(O3[2]+.001)”.To identify all cells where the ozone concentration exceeds a certain value, you can use the Boolean operators to “screen out” ranges of your data that are of particular interest. A Boolean expression will evaluate to either True = 1 or False = 0. For example, to plot the cells in which the ozone values in dataset 1 exceed 0.080 ppm, you could use the formula “(O3[1]&gt;0.080)*O3[1]”. In the resulting plot, each cell where O3[1] exceeds 0.080 will show the value of O3[1] for that cell; for all other cells the value shown will be zero.</w:t>
      </w:r>
    </w:p>
    <w:p w:rsidR="00BA0E86" w:rsidRPr="00977C7D" w:rsidRDefault="00BA0E86" w:rsidP="002D2F72">
      <w:pPr>
        <w:pStyle w:val="BodyText"/>
      </w:pPr>
      <w:r>
        <w:t>The notations that can be used in formulas to represent various mathematical functions, and the order of precedence of these functions, are listed in Section 16, “Mathematical Functions.”</w:t>
      </w:r>
    </w:p>
    <w:p w:rsidR="00BA0E86" w:rsidRDefault="00BA0E86" w:rsidP="001F222E">
      <w:pPr>
        <w:pStyle w:val="Heading2"/>
      </w:pPr>
      <w:bookmarkStart w:id="234" w:name="_Toc197166145"/>
      <w:bookmarkStart w:id="235" w:name="_Toc292295038"/>
      <w:bookmarkStart w:id="236" w:name="_Toc294621864"/>
      <w:r>
        <w:t>Selecting a Formula for Plotting</w:t>
      </w:r>
      <w:bookmarkEnd w:id="234"/>
      <w:bookmarkEnd w:id="235"/>
      <w:bookmarkEnd w:id="236"/>
    </w:p>
    <w:p w:rsidR="00BA0E86" w:rsidRDefault="00BA0E86" w:rsidP="002D2F72">
      <w:pPr>
        <w:pStyle w:val="BodyText"/>
      </w:pPr>
      <w:r>
        <w:t xml:space="preserve">Before creating a plot, a formula must be selected. Check to see which formula is highlighted in the </w:t>
      </w:r>
      <w:r w:rsidRPr="002E4BC4">
        <w:rPr>
          <w:b/>
        </w:rPr>
        <w:t xml:space="preserve">Formula </w:t>
      </w:r>
      <w:r w:rsidRPr="00DB189E">
        <w:rPr>
          <w:bCs/>
        </w:rPr>
        <w:t>pane</w:t>
      </w:r>
      <w:r>
        <w:t xml:space="preserve">, or look to the right of the plot buttons above the plots area of the main window to see the selected formula. By default, VERDI designates the most recently added formula as the selected formula. To change the selected formula to a different one in the list, click on a formula in the list on the </w:t>
      </w:r>
      <w:r w:rsidRPr="002E4BC4">
        <w:rPr>
          <w:b/>
        </w:rPr>
        <w:t xml:space="preserve">Formula </w:t>
      </w:r>
      <w:r w:rsidRPr="00DB189E">
        <w:rPr>
          <w:bCs/>
        </w:rPr>
        <w:t>pane</w:t>
      </w:r>
      <w:r>
        <w:t>, and you will then see it displayed as the selected formula above the plots area.</w:t>
      </w:r>
    </w:p>
    <w:p w:rsidR="00BA0E86" w:rsidRDefault="00BA0E86" w:rsidP="001F222E">
      <w:pPr>
        <w:pStyle w:val="Heading2"/>
      </w:pPr>
      <w:bookmarkStart w:id="237" w:name="_Toc197166146"/>
      <w:bookmarkStart w:id="238" w:name="_Toc292295039"/>
      <w:bookmarkStart w:id="239" w:name="_Toc294621865"/>
      <w:r>
        <w:t>Saving Formulas</w:t>
      </w:r>
      <w:bookmarkEnd w:id="237"/>
      <w:bookmarkEnd w:id="238"/>
      <w:bookmarkEnd w:id="239"/>
    </w:p>
    <w:p w:rsidR="00BA0E86" w:rsidRDefault="00BA0E86" w:rsidP="002D2F72">
      <w:pPr>
        <w:pStyle w:val="BodyText"/>
      </w:pPr>
      <w:r>
        <w:t xml:space="preserve">Both formulas and datasets can be saved using the </w:t>
      </w:r>
      <w:r w:rsidRPr="002E4BC4">
        <w:rPr>
          <w:b/>
        </w:rPr>
        <w:t>Save Project</w:t>
      </w:r>
      <w:r>
        <w:t xml:space="preserve"> item in the </w:t>
      </w:r>
      <w:r w:rsidRPr="002E4BC4">
        <w:rPr>
          <w:b/>
        </w:rPr>
        <w:t xml:space="preserve">File </w:t>
      </w:r>
      <w:r w:rsidRPr="0069549A">
        <w:rPr>
          <w:bCs/>
        </w:rPr>
        <w:t>pull-down menu on</w:t>
      </w:r>
      <w:r>
        <w:t xml:space="preserve"> the VERDI main window. Saving new projects and loading existing projects was discussed in Section 5.1.</w:t>
      </w:r>
    </w:p>
    <w:p w:rsidR="00BA0E86" w:rsidRPr="00C215AF" w:rsidRDefault="00BA0E86" w:rsidP="001F222E">
      <w:pPr>
        <w:pStyle w:val="Heading2"/>
      </w:pPr>
      <w:bookmarkStart w:id="240" w:name="_Toc197166147"/>
      <w:bookmarkStart w:id="241" w:name="_Toc292295040"/>
      <w:bookmarkStart w:id="242" w:name="_Toc294621866"/>
      <w:r>
        <w:t>Time Step Range, Layer Range, and Edit Domain</w:t>
      </w:r>
      <w:bookmarkEnd w:id="240"/>
      <w:bookmarkEnd w:id="241"/>
      <w:bookmarkEnd w:id="242"/>
    </w:p>
    <w:p w:rsidR="00BA0E86" w:rsidRPr="00050E4A" w:rsidRDefault="00BA0E86" w:rsidP="002D2F72">
      <w:pPr>
        <w:pStyle w:val="BodyText"/>
      </w:pPr>
      <w:r>
        <w:t xml:space="preserve">Instructions for using the </w:t>
      </w:r>
      <w:r w:rsidRPr="002E4BC4">
        <w:rPr>
          <w:b/>
        </w:rPr>
        <w:t>Time Steps</w:t>
      </w:r>
      <w:r>
        <w:t xml:space="preserve">, </w:t>
      </w:r>
      <w:r w:rsidRPr="002E4BC4">
        <w:rPr>
          <w:b/>
        </w:rPr>
        <w:t>Layers</w:t>
      </w:r>
      <w:r>
        <w:t xml:space="preserve">, and </w:t>
      </w:r>
      <w:r w:rsidRPr="002E4BC4">
        <w:rPr>
          <w:b/>
        </w:rPr>
        <w:t xml:space="preserve">Domain </w:t>
      </w:r>
      <w:r w:rsidRPr="0069549A">
        <w:rPr>
          <w:bCs/>
        </w:rPr>
        <w:t>panels</w:t>
      </w:r>
      <w:r>
        <w:t xml:space="preserve"> that you see in Figure 7-1 are discussed in the next section, “Spatial and Temporal Data Subsetting.”</w:t>
      </w:r>
    </w:p>
    <w:p w:rsidR="00BA0E86" w:rsidRDefault="00BA0E86" w:rsidP="00E52E8F">
      <w:pPr>
        <w:pStyle w:val="Heading1"/>
      </w:pPr>
      <w:bookmarkStart w:id="243" w:name="_Toc292295041"/>
      <w:bookmarkStart w:id="244" w:name="_Toc197166148"/>
      <w:bookmarkStart w:id="245" w:name="_Toc294621867"/>
      <w:r>
        <w:lastRenderedPageBreak/>
        <w:t>Working with Area Files</w:t>
      </w:r>
      <w:bookmarkEnd w:id="243"/>
      <w:bookmarkEnd w:id="245"/>
    </w:p>
    <w:p w:rsidR="00BA0E86" w:rsidRDefault="00BA0E86" w:rsidP="001F222E">
      <w:pPr>
        <w:pStyle w:val="Heading2"/>
      </w:pPr>
      <w:bookmarkStart w:id="246" w:name="_Toc292295042"/>
      <w:bookmarkStart w:id="247" w:name="_Toc294621868"/>
      <w:r>
        <w:t>Area File Formats</w:t>
      </w:r>
      <w:bookmarkEnd w:id="246"/>
      <w:bookmarkEnd w:id="247"/>
    </w:p>
    <w:p w:rsidR="00BA0E86" w:rsidRPr="00050E4A" w:rsidRDefault="00BA0E86" w:rsidP="002D2F72">
      <w:pPr>
        <w:pStyle w:val="BodyText"/>
      </w:pPr>
      <w:r w:rsidRPr="00D564E5">
        <w:t xml:space="preserve">Area files are </w:t>
      </w:r>
      <w:r>
        <w:t xml:space="preserve">defined </w:t>
      </w:r>
      <w:r w:rsidRPr="00D564E5">
        <w:t>as shapefiles that contain area features such as watersheds</w:t>
      </w:r>
      <w:r>
        <w:t xml:space="preserve"> and</w:t>
      </w:r>
      <w:r w:rsidRPr="00D564E5">
        <w:t xml:space="preserve"> counties</w:t>
      </w:r>
      <w:r>
        <w:t>,</w:t>
      </w:r>
      <w:r w:rsidRPr="00D564E5">
        <w:t xml:space="preserve"> or any other shapefile that consists of a set of closed polygons.</w:t>
      </w:r>
      <w:r w:rsidRPr="002B207A">
        <w:t xml:space="preserve"> </w:t>
      </w:r>
    </w:p>
    <w:p w:rsidR="00BA0E86" w:rsidRDefault="00BA0E86" w:rsidP="002D2F72">
      <w:pPr>
        <w:pStyle w:val="BodyText"/>
      </w:pPr>
      <w:r>
        <w:t>The shapefile format (ESRI, 1998) consists of four files.</w:t>
      </w:r>
    </w:p>
    <w:p w:rsidR="00BA0E86" w:rsidRDefault="00BA0E86" w:rsidP="00D75897">
      <w:pPr>
        <w:pStyle w:val="ColorfulList-Accent11"/>
        <w:numPr>
          <w:ilvl w:val="0"/>
          <w:numId w:val="23"/>
        </w:numPr>
        <w:spacing w:before="240"/>
      </w:pPr>
      <w:r>
        <w:t>The *.shp file contains the actual shape vertices.</w:t>
      </w:r>
    </w:p>
    <w:p w:rsidR="00BA0E86" w:rsidRDefault="00BA0E86" w:rsidP="00D75897">
      <w:pPr>
        <w:pStyle w:val="ColorfulList-Accent11"/>
        <w:numPr>
          <w:ilvl w:val="0"/>
          <w:numId w:val="23"/>
        </w:numPr>
      </w:pPr>
      <w:r>
        <w:t>The *.shx file contains the index data pointing to the structures in the .shp file.</w:t>
      </w:r>
    </w:p>
    <w:p w:rsidR="00BA0E86" w:rsidRDefault="00BA0E86" w:rsidP="00D75897">
      <w:pPr>
        <w:pStyle w:val="ColorfulList-Accent11"/>
        <w:numPr>
          <w:ilvl w:val="0"/>
          <w:numId w:val="23"/>
        </w:numPr>
      </w:pPr>
      <w:r>
        <w:t>The *.dbf file contains the attributes (e.g., gridded concentrations).</w:t>
      </w:r>
    </w:p>
    <w:p w:rsidR="00BA0E86" w:rsidRDefault="00BA0E86" w:rsidP="00D75897">
      <w:pPr>
        <w:pStyle w:val="ColorfulList-Accent11"/>
        <w:numPr>
          <w:ilvl w:val="0"/>
          <w:numId w:val="23"/>
        </w:numPr>
      </w:pPr>
      <w:r>
        <w:t>The *.prj file contains the map projection information used for the gridded concentrations.</w:t>
      </w:r>
    </w:p>
    <w:p w:rsidR="00BA0E86" w:rsidRDefault="00BA0E86" w:rsidP="001F222E">
      <w:pPr>
        <w:pStyle w:val="Heading2"/>
      </w:pPr>
      <w:bookmarkStart w:id="248" w:name="_Toc292295043"/>
      <w:bookmarkStart w:id="249" w:name="_Toc294621869"/>
      <w:r>
        <w:t>Example Area File</w:t>
      </w:r>
      <w:bookmarkEnd w:id="248"/>
      <w:bookmarkEnd w:id="249"/>
    </w:p>
    <w:p w:rsidR="00BA0E86" w:rsidRDefault="00BA0E86" w:rsidP="002D2F72">
      <w:pPr>
        <w:pStyle w:val="BodyText"/>
      </w:pPr>
      <w:r>
        <w:t xml:space="preserve">Shapefiles that contain </w:t>
      </w:r>
      <w:r w:rsidR="00AC5F44">
        <w:t xml:space="preserve">closed </w:t>
      </w:r>
      <w:r>
        <w:t>polygon</w:t>
      </w:r>
      <w:r w:rsidR="00AC5F44">
        <w:t>s</w:t>
      </w:r>
      <w:r>
        <w:t xml:space="preserve"> are used by VERDI to interpolate gridded data to geographic boundary regions to create Areal Interpolation Plots.  Shapefiles containing state, county, or census block, for example, or any other shapefile containing polygon areas may be used in VERDI to calculate and map formulas to the user-selected geographic regions. An example shapefile containing the 8</w:t>
      </w:r>
      <w:r w:rsidR="00A1433E">
        <w:t>-</w:t>
      </w:r>
      <w:r>
        <w:t xml:space="preserve">digit HUC watershed boundary </w:t>
      </w:r>
      <w:r w:rsidR="00773834">
        <w:t>map for the Southeast</w:t>
      </w:r>
      <w:r w:rsidR="00A1433E">
        <w:t xml:space="preserve"> (R</w:t>
      </w:r>
      <w:r w:rsidR="00773834">
        <w:t>egion 3</w:t>
      </w:r>
      <w:r w:rsidR="00A1433E">
        <w:t>)</w:t>
      </w:r>
      <w:r>
        <w:t xml:space="preserve"> is provided in the VERDI release</w:t>
      </w:r>
      <w:r w:rsidR="00773834">
        <w:t xml:space="preserve"> under the $VERDI_HOME/data/HucRegion directory</w:t>
      </w:r>
      <w:r>
        <w:t>.</w:t>
      </w:r>
    </w:p>
    <w:p w:rsidR="00BA0E86" w:rsidRDefault="00BA0E86" w:rsidP="002D2F72">
      <w:pPr>
        <w:pStyle w:val="BodyText"/>
      </w:pPr>
      <w:r>
        <w:t>Example on-line data archives for these shapefiles include:</w:t>
      </w:r>
    </w:p>
    <w:p w:rsidR="00BA0E86" w:rsidRDefault="000C75F4" w:rsidP="002B207A">
      <w:pPr>
        <w:pStyle w:val="ColorfulList-Accent11"/>
        <w:spacing w:before="240"/>
      </w:pPr>
      <w:hyperlink r:id="rId59" w:history="1">
        <w:r w:rsidR="00BA0E86" w:rsidRPr="00183010">
          <w:rPr>
            <w:rStyle w:val="Hyperlink"/>
          </w:rPr>
          <w:t>http://datagateway.nrcs.usda.gov</w:t>
        </w:r>
      </w:hyperlink>
      <w:r w:rsidR="00BA0E86">
        <w:t xml:space="preserve"> </w:t>
      </w:r>
    </w:p>
    <w:p w:rsidR="00BA0E86" w:rsidRDefault="000C75F4">
      <w:pPr>
        <w:pStyle w:val="ColorfulList-Accent11"/>
      </w:pPr>
      <w:hyperlink r:id="rId60" w:history="1">
        <w:r w:rsidR="00BA0E86" w:rsidRPr="00DD6D95">
          <w:rPr>
            <w:rStyle w:val="Hyperlink"/>
          </w:rPr>
          <w:t>http://www2.census.gov/cgi-bin/shapefiles/national-files</w:t>
        </w:r>
      </w:hyperlink>
    </w:p>
    <w:p w:rsidR="00BA0E86" w:rsidRDefault="00BA0E86" w:rsidP="001F222E">
      <w:pPr>
        <w:pStyle w:val="Heading2"/>
      </w:pPr>
      <w:bookmarkStart w:id="250" w:name="_Toc292295044"/>
      <w:bookmarkStart w:id="251" w:name="_Toc294621870"/>
      <w:r>
        <w:t>Adding and Removing an Area File</w:t>
      </w:r>
      <w:bookmarkEnd w:id="250"/>
      <w:bookmarkEnd w:id="251"/>
    </w:p>
    <w:p w:rsidR="00BA0E86" w:rsidRDefault="00BA0E86" w:rsidP="002D2F72">
      <w:pPr>
        <w:pStyle w:val="BodyText"/>
      </w:pPr>
      <w:bookmarkStart w:id="252" w:name="_Toc241299380"/>
      <w:r>
        <w:t xml:space="preserve">To load a shapefile, press the yellow </w:t>
      </w:r>
      <w:r w:rsidRPr="003B7C16">
        <w:rPr>
          <w:b/>
        </w:rPr>
        <w:t>plus</w:t>
      </w:r>
      <w:r>
        <w:t xml:space="preserve"> button at the top left corner of the </w:t>
      </w:r>
      <w:r w:rsidRPr="003B7C16">
        <w:rPr>
          <w:b/>
        </w:rPr>
        <w:t>A</w:t>
      </w:r>
      <w:r>
        <w:rPr>
          <w:b/>
        </w:rPr>
        <w:t>reas</w:t>
      </w:r>
      <w:r w:rsidRPr="003B7C16">
        <w:rPr>
          <w:b/>
        </w:rPr>
        <w:t xml:space="preserve"> </w:t>
      </w:r>
      <w:r w:rsidRPr="003B7C16">
        <w:rPr>
          <w:bCs/>
        </w:rPr>
        <w:t>pane (Figure 8-1)</w:t>
      </w:r>
      <w:r>
        <w:t xml:space="preserve">. A file browser (Figure 8-2) allows you to change directories and select a shapefile file for use in VERDI.  Click on the shapefile name and click </w:t>
      </w:r>
      <w:r w:rsidRPr="008E2A12">
        <w:rPr>
          <w:b/>
          <w:bCs/>
        </w:rPr>
        <w:t>Next</w:t>
      </w:r>
      <w:r>
        <w:t xml:space="preserve">.  The </w:t>
      </w:r>
      <w:r w:rsidRPr="002D5746">
        <w:rPr>
          <w:b/>
        </w:rPr>
        <w:t>Open Area</w:t>
      </w:r>
      <w:r>
        <w:t xml:space="preserve"> pop-up window will be displayed next which allows you to select the name of the field to read from the file and supply projection information if needed.  </w:t>
      </w:r>
      <w:r>
        <w:rPr>
          <w:bCs/>
        </w:rPr>
        <w:t>Use</w:t>
      </w:r>
      <w:r w:rsidRPr="003B7C16">
        <w:rPr>
          <w:bCs/>
        </w:rPr>
        <w:t xml:space="preserve"> the pull-down menu </w:t>
      </w:r>
      <w:r>
        <w:t>and click on the Name Field (Figure 8</w:t>
      </w:r>
      <w:r>
        <w:noBreakHyphen/>
        <w:t xml:space="preserve">3) to be used.  If a *.prj file is not provided with the dataset, the user is required to specify the projection information.  A pull-down menu will prompt the user to select the coordinate system used in the file: either the Geographic (lat/lon) coordinate system or a Projected (x/y) coordinate system (Figure 8-4).  If the user selects Projected, an additional pull-down menu asks what type of projection, and a text box allows users to provide the required information to do the projection (Figures 8-5 and 8-6).  After the Name Field and the Coordinate System have been specified, select </w:t>
      </w:r>
      <w:r w:rsidRPr="008E2A12">
        <w:rPr>
          <w:b/>
          <w:bCs/>
        </w:rPr>
        <w:t>Finish</w:t>
      </w:r>
      <w:r>
        <w:t>.  The resulting plot will be in the same projection as the gridded information used in the plot.</w:t>
      </w:r>
    </w:p>
    <w:p w:rsidR="00BA0E86" w:rsidRDefault="00BA0E86" w:rsidP="001F222E">
      <w:pPr>
        <w:pStyle w:val="Heading2"/>
      </w:pPr>
      <w:bookmarkStart w:id="253" w:name="_Toc292295045"/>
      <w:bookmarkStart w:id="254" w:name="_Toc294621871"/>
      <w:r>
        <w:lastRenderedPageBreak/>
        <w:t>Areas List</w:t>
      </w:r>
      <w:bookmarkEnd w:id="253"/>
      <w:bookmarkEnd w:id="254"/>
    </w:p>
    <w:p w:rsidR="00BA0E86" w:rsidRDefault="00BA0E86" w:rsidP="002D2F72">
      <w:pPr>
        <w:pStyle w:val="BodyText"/>
      </w:pPr>
      <w:r>
        <w:t xml:space="preserve">The shapefile name(s) will be listed in the top panel of the </w:t>
      </w:r>
      <w:r w:rsidRPr="00FF74B5">
        <w:rPr>
          <w:b/>
          <w:bCs/>
        </w:rPr>
        <w:t>Areas</w:t>
      </w:r>
      <w:r>
        <w:t xml:space="preserve"> pane, and the name fields for the polygons provided in the shapefile(s) will be listed in the panel underneath (Figure 8-7). The actual model data are not loaded until later, when the Areal Interpolation plots are created.  As additional shapefiles are added, the name fields associated with each shapefile are appended to the bottom of the Areas list.  Use the scrollbar on the right side of the </w:t>
      </w:r>
      <w:r w:rsidRPr="00856E6F">
        <w:rPr>
          <w:b/>
          <w:bCs/>
        </w:rPr>
        <w:t>Areas</w:t>
      </w:r>
      <w:r>
        <w:t xml:space="preserve"> pane to view the additional name fields that are available.</w:t>
      </w:r>
      <w:bookmarkEnd w:id="252"/>
      <w:r>
        <w:t xml:space="preserve">  To remove a shapefile, click on the name of the shapefile and press the yellow </w:t>
      </w:r>
      <w:r w:rsidRPr="00C7509C">
        <w:rPr>
          <w:b/>
        </w:rPr>
        <w:t>minus</w:t>
      </w:r>
      <w:r>
        <w:t xml:space="preserve"> button at the top left corner of the </w:t>
      </w:r>
      <w:r w:rsidRPr="00C7509C">
        <w:rPr>
          <w:b/>
        </w:rPr>
        <w:t>A</w:t>
      </w:r>
      <w:r>
        <w:rPr>
          <w:b/>
        </w:rPr>
        <w:t>reas</w:t>
      </w:r>
      <w:r>
        <w:t xml:space="preserve"> pane.  </w:t>
      </w:r>
    </w:p>
    <w:p w:rsidR="00BA0E86" w:rsidRDefault="00BA0E86" w:rsidP="001F222E">
      <w:pPr>
        <w:pStyle w:val="Heading2"/>
      </w:pPr>
      <w:bookmarkStart w:id="255" w:name="_Toc292295046"/>
      <w:bookmarkStart w:id="256" w:name="_Toc294621872"/>
      <w:r>
        <w:t>Areal Interpolation</w:t>
      </w:r>
      <w:bookmarkEnd w:id="255"/>
      <w:bookmarkEnd w:id="256"/>
    </w:p>
    <w:p w:rsidR="00BA0E86" w:rsidRDefault="00BA0E86" w:rsidP="002D2F72">
      <w:pPr>
        <w:pStyle w:val="BodyText"/>
      </w:pPr>
      <w:r>
        <w:t xml:space="preserve">When the user selects the Areal Interpolation Plot, the selected formula is </w:t>
      </w:r>
      <w:r w:rsidR="005F16A8">
        <w:t xml:space="preserve">remapped </w:t>
      </w:r>
      <w:r>
        <w:t xml:space="preserve">over the polygon areas that are listed in the </w:t>
      </w:r>
      <w:r w:rsidRPr="005F11C2">
        <w:rPr>
          <w:b/>
          <w:bCs/>
        </w:rPr>
        <w:t>Areas</w:t>
      </w:r>
      <w:r>
        <w:t xml:space="preserve"> pane.  To select a subset of the polygon areas, and view the average and total values for selected formulas, see Section 10.3: Areal Interpolation Plot.</w:t>
      </w:r>
    </w:p>
    <w:p w:rsidR="00BA0E86" w:rsidRDefault="00BA0E86" w:rsidP="002D2F72">
      <w:pPr>
        <w:pStyle w:val="BodyText"/>
      </w:pPr>
    </w:p>
    <w:p w:rsidR="00BA0E86" w:rsidRPr="00584C30" w:rsidRDefault="00BA0E86" w:rsidP="008F4B38">
      <w:pPr>
        <w:pStyle w:val="Figureheading"/>
        <w:spacing w:before="0"/>
        <w:rPr>
          <w:b w:val="0"/>
          <w:bCs w:val="0"/>
        </w:rPr>
      </w:pPr>
      <w:bookmarkStart w:id="257" w:name="_Toc294621968"/>
      <w:r w:rsidRPr="00584C30">
        <w:rPr>
          <w:b w:val="0"/>
          <w:bCs w:val="0"/>
        </w:rPr>
        <w:t>F</w:t>
      </w:r>
      <w:r w:rsidRPr="00584C30">
        <w:rPr>
          <w:rStyle w:val="FigureheadingChar"/>
          <w:b/>
        </w:rPr>
        <w:t xml:space="preserve">igure </w:t>
      </w:r>
      <w:r w:rsidR="00423D8D" w:rsidRPr="00584C30">
        <w:rPr>
          <w:rStyle w:val="FigureheadingChar"/>
          <w:b/>
        </w:rPr>
        <w:fldChar w:fldCharType="begin"/>
      </w:r>
      <w:r w:rsidRPr="00584C30">
        <w:rPr>
          <w:rStyle w:val="FigureheadingChar"/>
          <w:b/>
        </w:rPr>
        <w:instrText xml:space="preserve"> STYLEREF 1 \s </w:instrText>
      </w:r>
      <w:r w:rsidR="00423D8D" w:rsidRPr="00584C30">
        <w:rPr>
          <w:rStyle w:val="FigureheadingChar"/>
          <w:b/>
        </w:rPr>
        <w:fldChar w:fldCharType="separate"/>
      </w:r>
      <w:r w:rsidR="00A6772F">
        <w:rPr>
          <w:rStyle w:val="FigureheadingChar"/>
          <w:b/>
          <w:noProof/>
        </w:rPr>
        <w:t>8</w:t>
      </w:r>
      <w:r w:rsidR="00423D8D" w:rsidRPr="00584C30">
        <w:rPr>
          <w:rStyle w:val="FigureheadingChar"/>
          <w:b/>
        </w:rPr>
        <w:fldChar w:fldCharType="end"/>
      </w:r>
      <w:r w:rsidRPr="00584C30">
        <w:rPr>
          <w:rStyle w:val="FigureheadingChar"/>
          <w:b/>
        </w:rPr>
        <w:noBreakHyphen/>
      </w:r>
      <w:r w:rsidR="00423D8D" w:rsidRPr="00584C30">
        <w:rPr>
          <w:rStyle w:val="FigureheadingChar"/>
          <w:b/>
        </w:rPr>
        <w:fldChar w:fldCharType="begin"/>
      </w:r>
      <w:r w:rsidRPr="00584C30">
        <w:rPr>
          <w:rStyle w:val="FigureheadingChar"/>
          <w:b/>
        </w:rPr>
        <w:instrText xml:space="preserve"> SEQ Figure \* ARABIC \s 1 </w:instrText>
      </w:r>
      <w:r w:rsidR="00423D8D" w:rsidRPr="00584C30">
        <w:rPr>
          <w:rStyle w:val="FigureheadingChar"/>
          <w:b/>
        </w:rPr>
        <w:fldChar w:fldCharType="separate"/>
      </w:r>
      <w:r w:rsidR="00A6772F">
        <w:rPr>
          <w:rStyle w:val="FigureheadingChar"/>
          <w:b/>
          <w:noProof/>
        </w:rPr>
        <w:t>1</w:t>
      </w:r>
      <w:r w:rsidR="00423D8D" w:rsidRPr="00584C30">
        <w:rPr>
          <w:rStyle w:val="FigureheadingChar"/>
          <w:b/>
        </w:rPr>
        <w:fldChar w:fldCharType="end"/>
      </w:r>
      <w:r w:rsidR="004E1928">
        <w:rPr>
          <w:rStyle w:val="FigureheadingChar"/>
          <w:b/>
        </w:rPr>
        <w:t>.</w:t>
      </w:r>
      <w:r w:rsidRPr="00584C30">
        <w:rPr>
          <w:rStyle w:val="FigureheadingChar"/>
          <w:b/>
        </w:rPr>
        <w:t xml:space="preserve"> Areas Pane</w:t>
      </w:r>
      <w:bookmarkEnd w:id="257"/>
    </w:p>
    <w:p w:rsidR="00BA0E86" w:rsidRDefault="000E1BC6" w:rsidP="002D2F72">
      <w:pPr>
        <w:pStyle w:val="BodyText"/>
      </w:pPr>
      <w:r>
        <w:rPr>
          <w:noProof/>
        </w:rPr>
        <w:drawing>
          <wp:inline distT="0" distB="0" distL="0" distR="0" wp14:anchorId="27C04D41" wp14:editId="17607555">
            <wp:extent cx="2590800" cy="3143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3143250"/>
                    </a:xfrm>
                    <a:prstGeom prst="rect">
                      <a:avLst/>
                    </a:prstGeom>
                    <a:noFill/>
                    <a:ln>
                      <a:noFill/>
                    </a:ln>
                  </pic:spPr>
                </pic:pic>
              </a:graphicData>
            </a:graphic>
          </wp:inline>
        </w:drawing>
      </w:r>
    </w:p>
    <w:p w:rsidR="00BA0E86" w:rsidRDefault="00BA0E86" w:rsidP="002D2F72">
      <w:pPr>
        <w:pStyle w:val="BodyText"/>
      </w:pPr>
    </w:p>
    <w:p w:rsidR="00BA0E86" w:rsidRPr="000528AF" w:rsidRDefault="00BA0E86" w:rsidP="008F4B38">
      <w:pPr>
        <w:pStyle w:val="Figureheading"/>
        <w:spacing w:before="0"/>
      </w:pPr>
      <w:bookmarkStart w:id="258" w:name="_Toc241299246"/>
      <w:bookmarkStart w:id="259" w:name="_Toc241299382"/>
      <w:bookmarkStart w:id="260" w:name="_Toc294621969"/>
      <w:r w:rsidRPr="000528AF">
        <w:lastRenderedPageBreak/>
        <w:t xml:space="preserve">Figure </w:t>
      </w:r>
      <w:fldSimple w:instr=" STYLEREF 1 \s ">
        <w:r w:rsidR="00A6772F">
          <w:rPr>
            <w:noProof/>
          </w:rPr>
          <w:t>8</w:t>
        </w:r>
      </w:fldSimple>
      <w:r>
        <w:noBreakHyphen/>
      </w:r>
      <w:fldSimple w:instr=" SEQ Figure \* ARABIC \s 1 ">
        <w:r w:rsidR="00A6772F">
          <w:rPr>
            <w:noProof/>
          </w:rPr>
          <w:t>2</w:t>
        </w:r>
      </w:fldSimple>
      <w:r w:rsidR="004E1928">
        <w:rPr>
          <w:noProof/>
        </w:rPr>
        <w:t>.</w:t>
      </w:r>
      <w:r>
        <w:t xml:space="preserve"> Open Area File Browser</w:t>
      </w:r>
      <w:bookmarkEnd w:id="258"/>
      <w:bookmarkEnd w:id="259"/>
      <w:bookmarkEnd w:id="260"/>
    </w:p>
    <w:p w:rsidR="00BA0E86" w:rsidRDefault="000E1BC6" w:rsidP="002D2F72">
      <w:pPr>
        <w:pStyle w:val="BodyText"/>
      </w:pPr>
      <w:r>
        <w:rPr>
          <w:noProof/>
        </w:rPr>
        <w:drawing>
          <wp:inline distT="0" distB="0" distL="0" distR="0" wp14:anchorId="6A81F2A0" wp14:editId="1645DF89">
            <wp:extent cx="4029075" cy="3486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3486150"/>
                    </a:xfrm>
                    <a:prstGeom prst="rect">
                      <a:avLst/>
                    </a:prstGeom>
                    <a:noFill/>
                    <a:ln>
                      <a:noFill/>
                    </a:ln>
                  </pic:spPr>
                </pic:pic>
              </a:graphicData>
            </a:graphic>
          </wp:inline>
        </w:drawing>
      </w:r>
    </w:p>
    <w:p w:rsidR="00BA0E86" w:rsidRDefault="00BA0E86" w:rsidP="00CD3EEA">
      <w:pPr>
        <w:pStyle w:val="Figureheading"/>
        <w:spacing w:before="0"/>
        <w:rPr>
          <w:b w:val="0"/>
          <w:bCs w:val="0"/>
        </w:rPr>
      </w:pPr>
    </w:p>
    <w:p w:rsidR="00BA0E86" w:rsidRPr="00584C30" w:rsidRDefault="00BA0E86" w:rsidP="00CD3EEA">
      <w:pPr>
        <w:pStyle w:val="Figureheading"/>
        <w:spacing w:before="0"/>
        <w:rPr>
          <w:b w:val="0"/>
          <w:bCs w:val="0"/>
        </w:rPr>
      </w:pPr>
      <w:bookmarkStart w:id="261" w:name="_Toc294621970"/>
      <w:r w:rsidRPr="00584C30">
        <w:rPr>
          <w:b w:val="0"/>
          <w:bCs w:val="0"/>
        </w:rPr>
        <w:t>F</w:t>
      </w:r>
      <w:r w:rsidRPr="00584C30">
        <w:rPr>
          <w:rStyle w:val="FigureheadingChar"/>
          <w:b/>
        </w:rPr>
        <w:t xml:space="preserve">igure </w:t>
      </w:r>
      <w:r w:rsidR="00423D8D" w:rsidRPr="00584C30">
        <w:rPr>
          <w:rStyle w:val="FigureheadingChar"/>
          <w:b/>
        </w:rPr>
        <w:fldChar w:fldCharType="begin"/>
      </w:r>
      <w:r w:rsidRPr="00584C30">
        <w:rPr>
          <w:rStyle w:val="FigureheadingChar"/>
          <w:b/>
        </w:rPr>
        <w:instrText xml:space="preserve"> STYLEREF 1 \s </w:instrText>
      </w:r>
      <w:r w:rsidR="00423D8D" w:rsidRPr="00584C30">
        <w:rPr>
          <w:rStyle w:val="FigureheadingChar"/>
          <w:b/>
        </w:rPr>
        <w:fldChar w:fldCharType="separate"/>
      </w:r>
      <w:r w:rsidR="00A6772F">
        <w:rPr>
          <w:rStyle w:val="FigureheadingChar"/>
          <w:b/>
          <w:noProof/>
        </w:rPr>
        <w:t>8</w:t>
      </w:r>
      <w:r w:rsidR="00423D8D" w:rsidRPr="00584C30">
        <w:rPr>
          <w:rStyle w:val="FigureheadingChar"/>
          <w:b/>
        </w:rPr>
        <w:fldChar w:fldCharType="end"/>
      </w:r>
      <w:r w:rsidRPr="00584C30">
        <w:rPr>
          <w:rStyle w:val="FigureheadingChar"/>
          <w:b/>
        </w:rPr>
        <w:noBreakHyphen/>
      </w:r>
      <w:r w:rsidR="00423D8D" w:rsidRPr="00584C30">
        <w:rPr>
          <w:rStyle w:val="FigureheadingChar"/>
          <w:b/>
        </w:rPr>
        <w:fldChar w:fldCharType="begin"/>
      </w:r>
      <w:r w:rsidRPr="00584C30">
        <w:rPr>
          <w:rStyle w:val="FigureheadingChar"/>
          <w:b/>
        </w:rPr>
        <w:instrText xml:space="preserve"> SEQ Figure \* ARABIC \s 1 </w:instrText>
      </w:r>
      <w:r w:rsidR="00423D8D" w:rsidRPr="00584C30">
        <w:rPr>
          <w:rStyle w:val="FigureheadingChar"/>
          <w:b/>
        </w:rPr>
        <w:fldChar w:fldCharType="separate"/>
      </w:r>
      <w:r w:rsidR="00A6772F">
        <w:rPr>
          <w:rStyle w:val="FigureheadingChar"/>
          <w:b/>
          <w:noProof/>
        </w:rPr>
        <w:t>3</w:t>
      </w:r>
      <w:r w:rsidR="00423D8D" w:rsidRPr="00584C30">
        <w:rPr>
          <w:rStyle w:val="FigureheadingChar"/>
          <w:b/>
        </w:rPr>
        <w:fldChar w:fldCharType="end"/>
      </w:r>
      <w:r w:rsidR="004E1928">
        <w:rPr>
          <w:rStyle w:val="FigureheadingChar"/>
          <w:b/>
        </w:rPr>
        <w:t>.</w:t>
      </w:r>
      <w:r w:rsidRPr="00584C30">
        <w:rPr>
          <w:rStyle w:val="FigureheadingChar"/>
          <w:b/>
        </w:rPr>
        <w:t xml:space="preserve"> Open Area File: </w:t>
      </w:r>
      <w:r>
        <w:rPr>
          <w:rStyle w:val="FigureheadingChar"/>
          <w:b/>
        </w:rPr>
        <w:t xml:space="preserve">Select </w:t>
      </w:r>
      <w:r w:rsidRPr="00584C30">
        <w:rPr>
          <w:rStyle w:val="FigureheadingChar"/>
          <w:b/>
        </w:rPr>
        <w:t>Name Field</w:t>
      </w:r>
      <w:bookmarkEnd w:id="261"/>
    </w:p>
    <w:p w:rsidR="00BA0E86" w:rsidRDefault="000E1BC6" w:rsidP="002D2F72">
      <w:pPr>
        <w:pStyle w:val="BodyText"/>
      </w:pPr>
      <w:r>
        <w:rPr>
          <w:noProof/>
        </w:rPr>
        <w:drawing>
          <wp:inline distT="0" distB="0" distL="0" distR="0" wp14:anchorId="119D4478" wp14:editId="59585DD3">
            <wp:extent cx="3914775"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4775" cy="3390900"/>
                    </a:xfrm>
                    <a:prstGeom prst="rect">
                      <a:avLst/>
                    </a:prstGeom>
                    <a:noFill/>
                    <a:ln>
                      <a:noFill/>
                    </a:ln>
                  </pic:spPr>
                </pic:pic>
              </a:graphicData>
            </a:graphic>
          </wp:inline>
        </w:drawing>
      </w:r>
    </w:p>
    <w:p w:rsidR="00BA0E86" w:rsidRDefault="00BA0E86" w:rsidP="002D2F72">
      <w:pPr>
        <w:pStyle w:val="BodyText"/>
      </w:pPr>
    </w:p>
    <w:p w:rsidR="00BA0E86" w:rsidRPr="000528AF" w:rsidRDefault="00BA0E86" w:rsidP="00CD3EEA">
      <w:pPr>
        <w:pStyle w:val="Figureheading"/>
        <w:spacing w:before="0"/>
      </w:pPr>
      <w:bookmarkStart w:id="262" w:name="_Toc294621971"/>
      <w:r w:rsidRPr="000528AF">
        <w:lastRenderedPageBreak/>
        <w:t xml:space="preserve">Figure </w:t>
      </w:r>
      <w:fldSimple w:instr=" STYLEREF 1 \s ">
        <w:r w:rsidR="00A6772F">
          <w:rPr>
            <w:noProof/>
          </w:rPr>
          <w:t>8</w:t>
        </w:r>
      </w:fldSimple>
      <w:r>
        <w:noBreakHyphen/>
      </w:r>
      <w:fldSimple w:instr=" SEQ Figure \* ARABIC \s 1 ">
        <w:r w:rsidR="00A6772F">
          <w:rPr>
            <w:noProof/>
          </w:rPr>
          <w:t>4</w:t>
        </w:r>
      </w:fldSimple>
      <w:r w:rsidR="004E1928">
        <w:rPr>
          <w:noProof/>
        </w:rPr>
        <w:t>.</w:t>
      </w:r>
      <w:r>
        <w:t xml:space="preserve"> Coordinate System</w:t>
      </w:r>
      <w:bookmarkEnd w:id="262"/>
    </w:p>
    <w:p w:rsidR="00BA0E86" w:rsidRDefault="000E1BC6" w:rsidP="002D2F72">
      <w:pPr>
        <w:pStyle w:val="BodyText"/>
      </w:pPr>
      <w:r>
        <w:rPr>
          <w:noProof/>
        </w:rPr>
        <w:drawing>
          <wp:inline distT="0" distB="0" distL="0" distR="0" wp14:anchorId="2E144444" wp14:editId="5A8BABA9">
            <wp:extent cx="3971925" cy="3438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1925" cy="3438525"/>
                    </a:xfrm>
                    <a:prstGeom prst="rect">
                      <a:avLst/>
                    </a:prstGeom>
                    <a:noFill/>
                    <a:ln>
                      <a:noFill/>
                    </a:ln>
                  </pic:spPr>
                </pic:pic>
              </a:graphicData>
            </a:graphic>
          </wp:inline>
        </w:drawing>
      </w:r>
    </w:p>
    <w:p w:rsidR="00F12893" w:rsidRDefault="00BA0E86" w:rsidP="00F12893">
      <w:pPr>
        <w:pStyle w:val="Figureheading"/>
        <w:keepNext w:val="0"/>
        <w:spacing w:before="0"/>
      </w:pPr>
      <w:bookmarkStart w:id="263" w:name="_Toc294621972"/>
      <w:r w:rsidRPr="00584C30">
        <w:t xml:space="preserve">Figure </w:t>
      </w:r>
      <w:fldSimple w:instr=" STYLEREF 1 \s ">
        <w:r w:rsidR="00A6772F">
          <w:rPr>
            <w:noProof/>
          </w:rPr>
          <w:t>8</w:t>
        </w:r>
      </w:fldSimple>
      <w:r w:rsidRPr="00584C30">
        <w:noBreakHyphen/>
      </w:r>
      <w:fldSimple w:instr=" SEQ Figure \* ARABIC \s 1 ">
        <w:r w:rsidR="00A6772F">
          <w:rPr>
            <w:noProof/>
          </w:rPr>
          <w:t>5</w:t>
        </w:r>
      </w:fldSimple>
      <w:r w:rsidR="004E1928">
        <w:rPr>
          <w:noProof/>
        </w:rPr>
        <w:t>.</w:t>
      </w:r>
      <w:r w:rsidRPr="00584C30">
        <w:t xml:space="preserve"> </w:t>
      </w:r>
      <w:r w:rsidRPr="00584C30">
        <w:rPr>
          <w:rStyle w:val="FigureheadingChar"/>
          <w:b/>
          <w:bCs/>
        </w:rPr>
        <w:t>Projection Information</w:t>
      </w:r>
      <w:bookmarkEnd w:id="263"/>
    </w:p>
    <w:p w:rsidR="00F12893" w:rsidRDefault="000E1BC6" w:rsidP="00F12893">
      <w:pPr>
        <w:jc w:val="center"/>
      </w:pPr>
      <w:r>
        <w:rPr>
          <w:noProof/>
        </w:rPr>
        <w:drawing>
          <wp:inline distT="0" distB="0" distL="0" distR="0" wp14:anchorId="3B454CC2" wp14:editId="6C9E8A90">
            <wp:extent cx="4191000" cy="3686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p>
    <w:p w:rsidR="00F12893" w:rsidRDefault="00F12893" w:rsidP="00F12893">
      <w:pPr>
        <w:jc w:val="center"/>
      </w:pPr>
    </w:p>
    <w:p w:rsidR="00F12893" w:rsidRDefault="00BA0E86" w:rsidP="00F12893">
      <w:pPr>
        <w:pStyle w:val="Figureheading"/>
        <w:keepNext w:val="0"/>
        <w:spacing w:before="0"/>
      </w:pPr>
      <w:bookmarkStart w:id="264" w:name="_Toc294621973"/>
      <w:r w:rsidRPr="00584C30">
        <w:t xml:space="preserve">Figure </w:t>
      </w:r>
      <w:fldSimple w:instr=" STYLEREF 1 \s ">
        <w:r w:rsidR="00A6772F">
          <w:rPr>
            <w:noProof/>
          </w:rPr>
          <w:t>8</w:t>
        </w:r>
      </w:fldSimple>
      <w:r w:rsidRPr="00584C30">
        <w:noBreakHyphen/>
      </w:r>
      <w:fldSimple w:instr=" SEQ Figure \* ARABIC \s 1 ">
        <w:r w:rsidR="00A6772F">
          <w:rPr>
            <w:noProof/>
          </w:rPr>
          <w:t>6</w:t>
        </w:r>
      </w:fldSimple>
      <w:r w:rsidR="004E1928">
        <w:rPr>
          <w:noProof/>
        </w:rPr>
        <w:t>.</w:t>
      </w:r>
      <w:r w:rsidRPr="00584C30">
        <w:t xml:space="preserve"> Additional Data </w:t>
      </w:r>
      <w:r w:rsidRPr="00584C30">
        <w:rPr>
          <w:rStyle w:val="FigureheadingChar"/>
          <w:b/>
          <w:bCs/>
        </w:rPr>
        <w:t>Fields appear depending on p</w:t>
      </w:r>
      <w:r w:rsidRPr="00584C30">
        <w:t>rojection selected.</w:t>
      </w:r>
      <w:bookmarkEnd w:id="264"/>
    </w:p>
    <w:p w:rsidR="00BA0E86" w:rsidRDefault="000E1BC6" w:rsidP="00F12893">
      <w:pPr>
        <w:jc w:val="center"/>
      </w:pPr>
      <w:r>
        <w:rPr>
          <w:bCs/>
          <w:noProof/>
        </w:rPr>
        <w:lastRenderedPageBreak/>
        <w:drawing>
          <wp:inline distT="0" distB="0" distL="0" distR="0" wp14:anchorId="19369938" wp14:editId="5EA0CA31">
            <wp:extent cx="424815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8150" cy="3733800"/>
                    </a:xfrm>
                    <a:prstGeom prst="rect">
                      <a:avLst/>
                    </a:prstGeom>
                    <a:noFill/>
                    <a:ln>
                      <a:noFill/>
                    </a:ln>
                  </pic:spPr>
                </pic:pic>
              </a:graphicData>
            </a:graphic>
          </wp:inline>
        </w:drawing>
      </w:r>
    </w:p>
    <w:p w:rsidR="00F12893" w:rsidRPr="00584C30" w:rsidRDefault="00F12893" w:rsidP="00F12893">
      <w:pPr>
        <w:pStyle w:val="Figureheading"/>
        <w:keepNext w:val="0"/>
        <w:spacing w:before="0"/>
        <w:jc w:val="left"/>
      </w:pPr>
    </w:p>
    <w:p w:rsidR="00BA0E86" w:rsidRDefault="00BA0E86" w:rsidP="00180801">
      <w:pPr>
        <w:pStyle w:val="Figureheading"/>
      </w:pPr>
      <w:bookmarkStart w:id="265" w:name="_Toc241299251"/>
      <w:bookmarkStart w:id="266" w:name="_Toc241299387"/>
      <w:bookmarkStart w:id="267" w:name="_Toc294621974"/>
      <w:r>
        <w:lastRenderedPageBreak/>
        <w:t xml:space="preserve">Figure </w:t>
      </w:r>
      <w:fldSimple w:instr=" STYLEREF 1 \s ">
        <w:r w:rsidR="00A6772F">
          <w:rPr>
            <w:noProof/>
          </w:rPr>
          <w:t>8</w:t>
        </w:r>
      </w:fldSimple>
      <w:r>
        <w:noBreakHyphen/>
      </w:r>
      <w:fldSimple w:instr=" SEQ Figure \* ARABIC \s 1 ">
        <w:r w:rsidR="00A6772F">
          <w:rPr>
            <w:noProof/>
          </w:rPr>
          <w:t>7</w:t>
        </w:r>
      </w:fldSimple>
      <w:r w:rsidR="004E1928">
        <w:rPr>
          <w:noProof/>
        </w:rPr>
        <w:t>.</w:t>
      </w:r>
      <w:r>
        <w:t xml:space="preserve"> Area Name Fields available for Shapefile</w:t>
      </w:r>
      <w:bookmarkEnd w:id="265"/>
      <w:bookmarkEnd w:id="266"/>
      <w:bookmarkEnd w:id="267"/>
    </w:p>
    <w:p w:rsidR="00BA0E86" w:rsidRDefault="000E1BC6" w:rsidP="00F12893">
      <w:pPr>
        <w:jc w:val="center"/>
      </w:pPr>
      <w:r>
        <w:rPr>
          <w:noProof/>
        </w:rPr>
        <w:drawing>
          <wp:inline distT="0" distB="0" distL="0" distR="0" wp14:anchorId="59799344" wp14:editId="28136CE6">
            <wp:extent cx="4438650" cy="5381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38650" cy="5381625"/>
                    </a:xfrm>
                    <a:prstGeom prst="rect">
                      <a:avLst/>
                    </a:prstGeom>
                    <a:noFill/>
                    <a:ln>
                      <a:noFill/>
                    </a:ln>
                  </pic:spPr>
                </pic:pic>
              </a:graphicData>
            </a:graphic>
          </wp:inline>
        </w:drawing>
      </w:r>
    </w:p>
    <w:p w:rsidR="00BA0E86" w:rsidRDefault="00BA0E86" w:rsidP="002D2F72">
      <w:pPr>
        <w:pStyle w:val="BodyText"/>
      </w:pPr>
    </w:p>
    <w:p w:rsidR="00BA0E86" w:rsidRDefault="00BA0E86" w:rsidP="002D2F72">
      <w:pPr>
        <w:pStyle w:val="BodyText"/>
      </w:pPr>
    </w:p>
    <w:p w:rsidR="00BA0E86" w:rsidRDefault="00BA0E86" w:rsidP="00C7509C">
      <w:pPr>
        <w:rPr>
          <w:b/>
          <w:bCs/>
        </w:rPr>
      </w:pPr>
    </w:p>
    <w:p w:rsidR="00BA0E86" w:rsidRDefault="00BA0E86" w:rsidP="00E52E8F">
      <w:pPr>
        <w:pStyle w:val="Heading1"/>
      </w:pPr>
      <w:bookmarkStart w:id="268" w:name="_Toc292295047"/>
      <w:bookmarkStart w:id="269" w:name="_Toc294621873"/>
      <w:r>
        <w:t>Spatial and Temporal Data Subsetting</w:t>
      </w:r>
      <w:bookmarkEnd w:id="244"/>
      <w:bookmarkEnd w:id="268"/>
      <w:bookmarkEnd w:id="269"/>
    </w:p>
    <w:p w:rsidR="00BA0E86" w:rsidRPr="00EA10BB" w:rsidRDefault="00BA0E86" w:rsidP="002D2F72">
      <w:pPr>
        <w:pStyle w:val="BodyText"/>
      </w:pPr>
      <w:r>
        <w:t xml:space="preserve">Both the </w:t>
      </w:r>
      <w:r w:rsidRPr="002E4BC4">
        <w:rPr>
          <w:b/>
        </w:rPr>
        <w:t xml:space="preserve">Dataset </w:t>
      </w:r>
      <w:r w:rsidRPr="00B1111A">
        <w:rPr>
          <w:bCs/>
        </w:rPr>
        <w:t>pane</w:t>
      </w:r>
      <w:r>
        <w:t xml:space="preserve"> and the </w:t>
      </w:r>
      <w:r w:rsidRPr="002E4BC4">
        <w:rPr>
          <w:b/>
        </w:rPr>
        <w:t xml:space="preserve">Formula </w:t>
      </w:r>
      <w:r w:rsidRPr="00B1111A">
        <w:rPr>
          <w:bCs/>
        </w:rPr>
        <w:t>pane</w:t>
      </w:r>
      <w:r>
        <w:t xml:space="preserve"> include the three panels discussed in Sections 9.1 through 9.3: </w:t>
      </w:r>
      <w:r w:rsidRPr="00B1111A">
        <w:rPr>
          <w:b/>
          <w:bCs/>
        </w:rPr>
        <w:t>Time Steps, Layers,</w:t>
      </w:r>
      <w:r>
        <w:t xml:space="preserve"> and </w:t>
      </w:r>
      <w:r w:rsidRPr="00B1111A">
        <w:rPr>
          <w:b/>
          <w:bCs/>
        </w:rPr>
        <w:t>Domain</w:t>
      </w:r>
      <w:r>
        <w:t>. Section 9.4 then discusses the precedence rules for subsetting data that determine which pane’s subsettings (</w:t>
      </w:r>
      <w:r w:rsidRPr="00B1111A">
        <w:rPr>
          <w:b/>
          <w:bCs/>
        </w:rPr>
        <w:t>Dataset</w:t>
      </w:r>
      <w:r>
        <w:t xml:space="preserve"> or </w:t>
      </w:r>
      <w:r w:rsidRPr="00B1111A">
        <w:rPr>
          <w:b/>
          <w:bCs/>
        </w:rPr>
        <w:t>Formula</w:t>
      </w:r>
      <w:r>
        <w:t>) take priority.</w:t>
      </w:r>
    </w:p>
    <w:p w:rsidR="00BA0E86" w:rsidRDefault="00BA0E86" w:rsidP="001F222E">
      <w:pPr>
        <w:pStyle w:val="Heading2"/>
      </w:pPr>
      <w:bookmarkStart w:id="270" w:name="_Toc197166149"/>
      <w:bookmarkStart w:id="271" w:name="_Toc292295048"/>
      <w:bookmarkStart w:id="272" w:name="_Toc294621874"/>
      <w:r>
        <w:lastRenderedPageBreak/>
        <w:t>Specify Time Step Range</w:t>
      </w:r>
      <w:bookmarkEnd w:id="270"/>
      <w:bookmarkEnd w:id="271"/>
      <w:bookmarkEnd w:id="272"/>
    </w:p>
    <w:p w:rsidR="00BA0E86" w:rsidRDefault="00BA0E86" w:rsidP="002D2F72">
      <w:pPr>
        <w:pStyle w:val="BodyText"/>
      </w:pPr>
      <w:r>
        <w:t xml:space="preserve">Information about the range of time-step values included in a dataset is displayed in the </w:t>
      </w:r>
      <w:r w:rsidRPr="002E4BC4">
        <w:rPr>
          <w:b/>
        </w:rPr>
        <w:t xml:space="preserve">Time Steps </w:t>
      </w:r>
      <w:r w:rsidRPr="0069431C">
        <w:rPr>
          <w:bCs/>
        </w:rPr>
        <w:t>panel</w:t>
      </w:r>
      <w:r>
        <w:t xml:space="preserve"> (Figure 9-1). The maximum time-step range that can be used for a dataset or formula is specified in the </w:t>
      </w:r>
      <w:r w:rsidRPr="00897E47">
        <w:rPr>
          <w:b/>
        </w:rPr>
        <w:t>Min</w:t>
      </w:r>
      <w:r>
        <w:t xml:space="preserve"> and </w:t>
      </w:r>
      <w:r w:rsidRPr="00897E47">
        <w:rPr>
          <w:b/>
        </w:rPr>
        <w:t xml:space="preserve">Max </w:t>
      </w:r>
      <w:r w:rsidRPr="0069431C">
        <w:rPr>
          <w:bCs/>
        </w:rPr>
        <w:t>spinner controls</w:t>
      </w:r>
      <w:r>
        <w:t xml:space="preserve">. You can use these controls to select a subset of the available time-step range for plotting. Check the </w:t>
      </w:r>
      <w:r w:rsidRPr="002E4BC4">
        <w:rPr>
          <w:b/>
        </w:rPr>
        <w:t xml:space="preserve">Use Time Range </w:t>
      </w:r>
      <w:r w:rsidRPr="0069431C">
        <w:rPr>
          <w:bCs/>
        </w:rPr>
        <w:t>box</w:t>
      </w:r>
      <w:r>
        <w:t xml:space="preserve"> above the spinner controls to tell VERDI to use the time-step range values you have specified when it creates a plot. By default, a plot will initially display data for the minimum time step that was specified in the </w:t>
      </w:r>
      <w:r>
        <w:rPr>
          <w:b/>
        </w:rPr>
        <w:t xml:space="preserve">Time Steps </w:t>
      </w:r>
      <w:r w:rsidRPr="0069431C">
        <w:rPr>
          <w:bCs/>
        </w:rPr>
        <w:t>panel</w:t>
      </w:r>
      <w:r>
        <w:rPr>
          <w:bCs/>
        </w:rPr>
        <w:t xml:space="preserve">. </w:t>
      </w:r>
      <w:r>
        <w:t xml:space="preserve">The range of the time steps available in the </w:t>
      </w:r>
      <w:r>
        <w:rPr>
          <w:b/>
        </w:rPr>
        <w:t>Time Step</w:t>
      </w:r>
      <w:r>
        <w:t xml:space="preserve"> </w:t>
      </w:r>
      <w:r>
        <w:rPr>
          <w:bCs/>
        </w:rPr>
        <w:t>s</w:t>
      </w:r>
      <w:r w:rsidRPr="0069431C">
        <w:rPr>
          <w:bCs/>
        </w:rPr>
        <w:t xml:space="preserve">pinner </w:t>
      </w:r>
      <w:r>
        <w:rPr>
          <w:bCs/>
        </w:rPr>
        <w:t>c</w:t>
      </w:r>
      <w:r w:rsidRPr="0069431C">
        <w:rPr>
          <w:bCs/>
        </w:rPr>
        <w:t>ontrol</w:t>
      </w:r>
      <w:r>
        <w:t xml:space="preserve"> at the top of the plot will reflect the subset of time steps specified when the </w:t>
      </w:r>
      <w:r w:rsidRPr="002E4BC4">
        <w:rPr>
          <w:b/>
        </w:rPr>
        <w:t xml:space="preserve">Use </w:t>
      </w:r>
      <w:r>
        <w:rPr>
          <w:b/>
        </w:rPr>
        <w:t>Time</w:t>
      </w:r>
      <w:r w:rsidRPr="002E4BC4">
        <w:rPr>
          <w:b/>
        </w:rPr>
        <w:t xml:space="preserve"> Range </w:t>
      </w:r>
      <w:r w:rsidRPr="0069431C">
        <w:rPr>
          <w:bCs/>
        </w:rPr>
        <w:t>box</w:t>
      </w:r>
      <w:r>
        <w:t xml:space="preserve"> is checked.</w:t>
      </w:r>
      <w:r>
        <w:rPr>
          <w:bCs/>
        </w:rPr>
        <w:t xml:space="preserve"> The date and time of that time step are shown below the plot</w:t>
      </w:r>
      <w:r>
        <w:t>.</w:t>
      </w:r>
      <w:r w:rsidRPr="008F6004">
        <w:t xml:space="preserve"> </w:t>
      </w:r>
      <w:r>
        <w:t xml:space="preserve">Subsetting (also called cropping) a dataset’s or formula’s time-step range will affect any plots made; see Section 9.4 to learn the precedence rules. </w:t>
      </w:r>
    </w:p>
    <w:p w:rsidR="00BA0E86" w:rsidRDefault="00BA0E86" w:rsidP="00D30A81">
      <w:pPr>
        <w:pStyle w:val="Figureheading"/>
      </w:pPr>
      <w:bookmarkStart w:id="273" w:name="_Toc197166206"/>
      <w:bookmarkStart w:id="274" w:name="_Toc241299252"/>
      <w:bookmarkStart w:id="275" w:name="_Toc241299388"/>
      <w:bookmarkStart w:id="276" w:name="_Toc294621975"/>
      <w:r>
        <w:t xml:space="preserve">Figure </w:t>
      </w:r>
      <w:fldSimple w:instr=" STYLEREF 1 \s ">
        <w:r w:rsidR="00A6772F">
          <w:rPr>
            <w:noProof/>
          </w:rPr>
          <w:t>9</w:t>
        </w:r>
      </w:fldSimple>
      <w:r>
        <w:noBreakHyphen/>
      </w:r>
      <w:fldSimple w:instr=" SEQ Figure \* ARABIC \s 1 ">
        <w:r w:rsidR="00A6772F">
          <w:rPr>
            <w:noProof/>
          </w:rPr>
          <w:t>1</w:t>
        </w:r>
      </w:fldSimple>
      <w:r w:rsidR="004E1928">
        <w:rPr>
          <w:noProof/>
        </w:rPr>
        <w:t>.</w:t>
      </w:r>
      <w:r>
        <w:t xml:space="preserve"> Specify Time Step Range</w:t>
      </w:r>
      <w:bookmarkEnd w:id="273"/>
      <w:bookmarkEnd w:id="274"/>
      <w:bookmarkEnd w:id="275"/>
      <w:bookmarkEnd w:id="276"/>
    </w:p>
    <w:p w:rsidR="00BA0E86" w:rsidRPr="00EA10BB" w:rsidRDefault="004345AB" w:rsidP="002D2F72">
      <w:pPr>
        <w:pStyle w:val="BodyText"/>
      </w:pPr>
      <w:r w:rsidRPr="00D348B1">
        <w:rPr>
          <w:noProof/>
        </w:rPr>
        <w:drawing>
          <wp:inline distT="0" distB="0" distL="0" distR="0" wp14:anchorId="0A7F1F6B" wp14:editId="49E4F588">
            <wp:extent cx="5934075" cy="3695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BA0E86" w:rsidRDefault="00BA0E86" w:rsidP="001F222E">
      <w:pPr>
        <w:pStyle w:val="Heading2"/>
      </w:pPr>
      <w:bookmarkStart w:id="277" w:name="_Toc197166150"/>
      <w:bookmarkStart w:id="278" w:name="_Toc292295049"/>
      <w:bookmarkStart w:id="279" w:name="_Toc294621875"/>
      <w:r>
        <w:t>Specify Layer Range</w:t>
      </w:r>
      <w:bookmarkEnd w:id="277"/>
      <w:bookmarkEnd w:id="278"/>
      <w:bookmarkEnd w:id="279"/>
    </w:p>
    <w:p w:rsidR="00BA0E86" w:rsidRDefault="00BA0E86" w:rsidP="002D2F72">
      <w:pPr>
        <w:pStyle w:val="BodyText"/>
      </w:pPr>
      <w:r>
        <w:t xml:space="preserve">Information on the range of vertical model layers included in a dataset is displayed in the </w:t>
      </w:r>
      <w:r w:rsidRPr="002E4BC4">
        <w:rPr>
          <w:b/>
        </w:rPr>
        <w:t xml:space="preserve">Layers </w:t>
      </w:r>
      <w:r w:rsidRPr="0069431C">
        <w:rPr>
          <w:bCs/>
        </w:rPr>
        <w:t>panel</w:t>
      </w:r>
      <w:r>
        <w:t xml:space="preserve"> (Figure 9-2). You can use the </w:t>
      </w:r>
      <w:r w:rsidRPr="002E4BC4">
        <w:rPr>
          <w:b/>
        </w:rPr>
        <w:t xml:space="preserve">Min </w:t>
      </w:r>
      <w:r w:rsidRPr="0069431C">
        <w:rPr>
          <w:bCs/>
        </w:rPr>
        <w:t>and</w:t>
      </w:r>
      <w:r w:rsidRPr="002E4BC4">
        <w:rPr>
          <w:b/>
        </w:rPr>
        <w:t xml:space="preserve"> Max </w:t>
      </w:r>
      <w:r w:rsidRPr="0069431C">
        <w:rPr>
          <w:bCs/>
        </w:rPr>
        <w:t xml:space="preserve">spinner controls </w:t>
      </w:r>
      <w:r>
        <w:t xml:space="preserve">to select a subset of the available layer data for plotting. Check the </w:t>
      </w:r>
      <w:r w:rsidRPr="002E4BC4">
        <w:rPr>
          <w:b/>
        </w:rPr>
        <w:t xml:space="preserve">Use Layer Range </w:t>
      </w:r>
      <w:r w:rsidRPr="008E532F">
        <w:rPr>
          <w:bCs/>
        </w:rPr>
        <w:t>box</w:t>
      </w:r>
      <w:r>
        <w:t xml:space="preserve"> above the spinner controls to tell VERDI to use the layers you have specified. By default, a plot will initially display data for the minimum layer chosen in the </w:t>
      </w:r>
      <w:r w:rsidRPr="008E532F">
        <w:rPr>
          <w:b/>
          <w:bCs/>
        </w:rPr>
        <w:t>Layers</w:t>
      </w:r>
      <w:r>
        <w:t xml:space="preserve"> panel.</w:t>
      </w:r>
      <w:r w:rsidRPr="008E532F">
        <w:t xml:space="preserve"> </w:t>
      </w:r>
      <w:r>
        <w:t xml:space="preserve">The range of the layers available in the </w:t>
      </w:r>
      <w:r w:rsidRPr="002E4BC4">
        <w:rPr>
          <w:b/>
        </w:rPr>
        <w:t>Layer</w:t>
      </w:r>
      <w:r>
        <w:t xml:space="preserve"> </w:t>
      </w:r>
      <w:r>
        <w:rPr>
          <w:bCs/>
        </w:rPr>
        <w:t>s</w:t>
      </w:r>
      <w:r w:rsidRPr="0069431C">
        <w:rPr>
          <w:bCs/>
        </w:rPr>
        <w:t xml:space="preserve">pinner </w:t>
      </w:r>
      <w:r>
        <w:rPr>
          <w:bCs/>
        </w:rPr>
        <w:t>c</w:t>
      </w:r>
      <w:r w:rsidRPr="0069431C">
        <w:rPr>
          <w:bCs/>
        </w:rPr>
        <w:t>ontrol</w:t>
      </w:r>
      <w:r>
        <w:t xml:space="preserve"> at the top of the plot will reflect the subset of layers specified when the </w:t>
      </w:r>
      <w:r w:rsidRPr="002E4BC4">
        <w:rPr>
          <w:b/>
        </w:rPr>
        <w:t xml:space="preserve">Use </w:t>
      </w:r>
      <w:r w:rsidRPr="002E4BC4">
        <w:rPr>
          <w:b/>
        </w:rPr>
        <w:lastRenderedPageBreak/>
        <w:t xml:space="preserve">Layer Range </w:t>
      </w:r>
      <w:r w:rsidRPr="0069431C">
        <w:rPr>
          <w:bCs/>
        </w:rPr>
        <w:t>box</w:t>
      </w:r>
      <w:r>
        <w:t xml:space="preserve"> is checked. Subsetting a dataset’s or formula’s layer range will affect any plots made; see Section 9.4 to learn the precedence rules. </w:t>
      </w:r>
    </w:p>
    <w:p w:rsidR="00BA0E86" w:rsidRDefault="00BA0E86" w:rsidP="00D30A81">
      <w:pPr>
        <w:pStyle w:val="Figureheading"/>
      </w:pPr>
      <w:bookmarkStart w:id="280" w:name="_Toc197166207"/>
      <w:bookmarkStart w:id="281" w:name="_Toc241299253"/>
      <w:bookmarkStart w:id="282" w:name="_Toc241299389"/>
      <w:bookmarkStart w:id="283" w:name="_Toc294621976"/>
      <w:r>
        <w:t xml:space="preserve">Figure </w:t>
      </w:r>
      <w:fldSimple w:instr=" STYLEREF 1 \s ">
        <w:r w:rsidR="00A6772F">
          <w:rPr>
            <w:noProof/>
          </w:rPr>
          <w:t>9</w:t>
        </w:r>
      </w:fldSimple>
      <w:r>
        <w:noBreakHyphen/>
      </w:r>
      <w:fldSimple w:instr=" SEQ Figure \* ARABIC \s 1 ">
        <w:r w:rsidR="00A6772F">
          <w:rPr>
            <w:noProof/>
          </w:rPr>
          <w:t>2</w:t>
        </w:r>
      </w:fldSimple>
      <w:r w:rsidR="004E1928">
        <w:rPr>
          <w:noProof/>
        </w:rPr>
        <w:t>.</w:t>
      </w:r>
      <w:r>
        <w:t xml:space="preserve"> Edit Layer Range in Formula Pane</w:t>
      </w:r>
      <w:bookmarkEnd w:id="280"/>
      <w:bookmarkEnd w:id="281"/>
      <w:bookmarkEnd w:id="282"/>
      <w:bookmarkEnd w:id="283"/>
    </w:p>
    <w:p w:rsidR="00BA0E86" w:rsidRPr="00EA10BB" w:rsidRDefault="004345AB" w:rsidP="002D2F72">
      <w:pPr>
        <w:pStyle w:val="BodyText"/>
      </w:pPr>
      <w:r w:rsidRPr="00D348B1">
        <w:rPr>
          <w:noProof/>
        </w:rPr>
        <w:drawing>
          <wp:inline distT="0" distB="0" distL="0" distR="0" wp14:anchorId="2641C885" wp14:editId="44B661B2">
            <wp:extent cx="5943600" cy="3743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rsidR="00BA0E86" w:rsidRDefault="00BA0E86" w:rsidP="001F222E">
      <w:pPr>
        <w:pStyle w:val="Heading2"/>
      </w:pPr>
      <w:bookmarkStart w:id="284" w:name="_Toc197166151"/>
      <w:bookmarkStart w:id="285" w:name="_Toc292295050"/>
      <w:bookmarkStart w:id="286" w:name="_Toc294621876"/>
      <w:r>
        <w:t>Specify Domain Range</w:t>
      </w:r>
      <w:bookmarkEnd w:id="284"/>
      <w:bookmarkEnd w:id="285"/>
      <w:bookmarkEnd w:id="286"/>
    </w:p>
    <w:p w:rsidR="00BA0E86" w:rsidRDefault="00BA0E86" w:rsidP="002D2F72">
      <w:pPr>
        <w:pStyle w:val="BodyText"/>
      </w:pPr>
      <w:r>
        <w:t xml:space="preserve">Datasets contain data for cells over a particular geographic area. In the VERDI program this area is referred to as a “domain.” By default, the entire domain contained in a dataset is used in creating plots. The </w:t>
      </w:r>
      <w:r w:rsidRPr="00141595">
        <w:rPr>
          <w:b/>
        </w:rPr>
        <w:t>Edit Domain</w:t>
      </w:r>
      <w:r>
        <w:t xml:space="preserve"> dialog box can be used to select a subset of this domain for plotting. To access the </w:t>
      </w:r>
      <w:r w:rsidRPr="00670947">
        <w:rPr>
          <w:b/>
        </w:rPr>
        <w:t>Edit Domain</w:t>
      </w:r>
      <w:r>
        <w:t xml:space="preserve"> dialog box, first use the vertical slide bar to bring the </w:t>
      </w:r>
      <w:r w:rsidRPr="00B358DA">
        <w:rPr>
          <w:b/>
          <w:bCs/>
        </w:rPr>
        <w:t>Domain</w:t>
      </w:r>
      <w:r>
        <w:t xml:space="preserve"> panel (located below the </w:t>
      </w:r>
      <w:r w:rsidRPr="003F4828">
        <w:rPr>
          <w:b/>
          <w:bCs/>
        </w:rPr>
        <w:t>Layers</w:t>
      </w:r>
      <w:r>
        <w:t xml:space="preserve"> panel) into view if it is not already visible (Figure 9-3).  To select a subset of the domain, press the </w:t>
      </w:r>
      <w:r w:rsidRPr="008F6004">
        <w:rPr>
          <w:b/>
        </w:rPr>
        <w:t>Edit</w:t>
      </w:r>
      <w:r>
        <w:t xml:space="preserve"> button. The </w:t>
      </w:r>
      <w:r>
        <w:rPr>
          <w:b/>
        </w:rPr>
        <w:t>Edit Domain</w:t>
      </w:r>
      <w:r>
        <w:t xml:space="preserve"> dialog box will appear (Figure 9-4). If the area of interest is large, background data such as state and county outlines will be shown on the map. The </w:t>
      </w:r>
      <w:r>
        <w:rPr>
          <w:b/>
        </w:rPr>
        <w:t>magnifying glass</w:t>
      </w:r>
      <w:r>
        <w:t xml:space="preserve"> buttons above the map can be used to zoom in and out on the map. Use the </w:t>
      </w:r>
      <w:r>
        <w:rPr>
          <w:b/>
        </w:rPr>
        <w:t>pan</w:t>
      </w:r>
      <w:r>
        <w:t xml:space="preserve"> icon to drag the map to a position where the desired area is displayed. To select the desired cells, first press the </w:t>
      </w:r>
      <w:r>
        <w:rPr>
          <w:b/>
        </w:rPr>
        <w:t>Select Region</w:t>
      </w:r>
      <w:r>
        <w:t xml:space="preserve"> button. You can then drag a box around the area of interest; selected cells will appear in blue. To clear out the selected area, use the</w:t>
      </w:r>
      <w:r>
        <w:rPr>
          <w:b/>
        </w:rPr>
        <w:t xml:space="preserve"> Clear Region </w:t>
      </w:r>
      <w:r>
        <w:t xml:space="preserve">button. When you are satisfied with the domain subset you have chosen, click the </w:t>
      </w:r>
      <w:r w:rsidRPr="000D1769">
        <w:rPr>
          <w:b/>
          <w:bCs/>
        </w:rPr>
        <w:t>OK</w:t>
      </w:r>
      <w:r>
        <w:t xml:space="preserve"> button. Subsetting a dataset’s or formula’s domain range will affect any plots made; see Section 8.4 to learn the precedence rules.</w:t>
      </w:r>
    </w:p>
    <w:p w:rsidR="00BA0E86" w:rsidRDefault="00BA0E86" w:rsidP="00D30A81">
      <w:pPr>
        <w:pStyle w:val="Figureheading"/>
      </w:pPr>
      <w:bookmarkStart w:id="287" w:name="_Toc197166208"/>
      <w:bookmarkStart w:id="288" w:name="_Toc241299254"/>
      <w:bookmarkStart w:id="289" w:name="_Toc241299390"/>
      <w:bookmarkStart w:id="290" w:name="_Toc294621977"/>
      <w:r>
        <w:lastRenderedPageBreak/>
        <w:t xml:space="preserve">Figure </w:t>
      </w:r>
      <w:fldSimple w:instr=" STYLEREF 1 \s ">
        <w:r w:rsidR="00A6772F">
          <w:rPr>
            <w:noProof/>
          </w:rPr>
          <w:t>9</w:t>
        </w:r>
      </w:fldSimple>
      <w:r>
        <w:noBreakHyphen/>
      </w:r>
      <w:fldSimple w:instr=" SEQ Figure \* ARABIC \s 1 ">
        <w:r w:rsidR="00A6772F">
          <w:rPr>
            <w:noProof/>
          </w:rPr>
          <w:t>3</w:t>
        </w:r>
      </w:fldSimple>
      <w:r w:rsidR="004E1928">
        <w:rPr>
          <w:noProof/>
        </w:rPr>
        <w:t>.</w:t>
      </w:r>
      <w:r>
        <w:t xml:space="preserve"> Using the Slider to View the Domain Pane</w:t>
      </w:r>
      <w:bookmarkEnd w:id="287"/>
      <w:r>
        <w:t>l</w:t>
      </w:r>
      <w:bookmarkEnd w:id="288"/>
      <w:bookmarkEnd w:id="289"/>
      <w:bookmarkEnd w:id="290"/>
    </w:p>
    <w:p w:rsidR="00BA0E86" w:rsidRDefault="004345AB" w:rsidP="002D2F72">
      <w:pPr>
        <w:pStyle w:val="BodyText"/>
      </w:pPr>
      <w:r w:rsidRPr="00D348B1">
        <w:rPr>
          <w:noProof/>
        </w:rPr>
        <w:drawing>
          <wp:inline distT="0" distB="0" distL="0" distR="0" wp14:anchorId="2EB53A66" wp14:editId="798E387D">
            <wp:extent cx="5943600" cy="367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BA0E86" w:rsidRDefault="00BA0E86" w:rsidP="0094385F">
      <w:pPr>
        <w:pStyle w:val="Figureheading"/>
      </w:pPr>
      <w:bookmarkStart w:id="291" w:name="_Toc197166209"/>
      <w:bookmarkStart w:id="292" w:name="_Toc241299255"/>
      <w:bookmarkStart w:id="293" w:name="_Toc241299391"/>
      <w:bookmarkStart w:id="294" w:name="_Toc294621978"/>
      <w:r>
        <w:t xml:space="preserve">Figure </w:t>
      </w:r>
      <w:fldSimple w:instr=" STYLEREF 1 \s ">
        <w:r w:rsidR="00A6772F">
          <w:rPr>
            <w:noProof/>
          </w:rPr>
          <w:t>9</w:t>
        </w:r>
      </w:fldSimple>
      <w:r>
        <w:noBreakHyphen/>
      </w:r>
      <w:fldSimple w:instr=" SEQ Figure \* ARABIC \s 1 ">
        <w:r w:rsidR="00A6772F">
          <w:rPr>
            <w:noProof/>
          </w:rPr>
          <w:t>4</w:t>
        </w:r>
      </w:fldSimple>
      <w:r w:rsidR="004E1928">
        <w:rPr>
          <w:noProof/>
        </w:rPr>
        <w:t>.</w:t>
      </w:r>
      <w:r>
        <w:t xml:space="preserve"> Edit Domain Dialog Box</w:t>
      </w:r>
      <w:bookmarkEnd w:id="291"/>
      <w:bookmarkEnd w:id="292"/>
      <w:bookmarkEnd w:id="293"/>
      <w:bookmarkEnd w:id="294"/>
    </w:p>
    <w:p w:rsidR="00BA0E86" w:rsidRPr="00237C5E" w:rsidRDefault="000E1BC6" w:rsidP="002D2F72">
      <w:pPr>
        <w:pStyle w:val="BodyText"/>
      </w:pPr>
      <w:r>
        <w:rPr>
          <w:noProof/>
        </w:rPr>
        <w:drawing>
          <wp:inline distT="0" distB="0" distL="0" distR="0" wp14:anchorId="368AD626" wp14:editId="074644ED">
            <wp:extent cx="3533775" cy="2743200"/>
            <wp:effectExtent l="0" t="0" r="0"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3775" cy="2743200"/>
                    </a:xfrm>
                    <a:prstGeom prst="rect">
                      <a:avLst/>
                    </a:prstGeom>
                    <a:noFill/>
                    <a:ln>
                      <a:noFill/>
                    </a:ln>
                  </pic:spPr>
                </pic:pic>
              </a:graphicData>
            </a:graphic>
          </wp:inline>
        </w:drawing>
      </w:r>
    </w:p>
    <w:p w:rsidR="00BA0E86" w:rsidRDefault="00BA0E86" w:rsidP="001F222E">
      <w:pPr>
        <w:pStyle w:val="Heading2"/>
      </w:pPr>
      <w:bookmarkStart w:id="295" w:name="_Toc197166152"/>
      <w:bookmarkStart w:id="296" w:name="_Toc292295051"/>
      <w:bookmarkStart w:id="297" w:name="_Toc294621877"/>
      <w:r>
        <w:lastRenderedPageBreak/>
        <w:t>Rules of Precedence for Subsetting Data</w:t>
      </w:r>
      <w:bookmarkEnd w:id="295"/>
      <w:bookmarkEnd w:id="296"/>
      <w:bookmarkEnd w:id="297"/>
    </w:p>
    <w:p w:rsidR="00BA0E86" w:rsidRDefault="004B2426" w:rsidP="002D2F72">
      <w:pPr>
        <w:pStyle w:val="BodyText"/>
      </w:pPr>
      <w:r>
        <w:t xml:space="preserve">The subsetting feature allows the user to </w:t>
      </w:r>
      <w:r w:rsidR="00487D38">
        <w:t xml:space="preserve">combine variables from </w:t>
      </w:r>
      <w:r>
        <w:t>two or more datasets that may have originally contained di</w:t>
      </w:r>
      <w:r w:rsidR="00487D38">
        <w:t>ffering</w:t>
      </w:r>
      <w:r>
        <w:t xml:space="preserve"> layer, time</w:t>
      </w:r>
      <w:r w:rsidR="00487D38">
        <w:t xml:space="preserve">step or domain ranges, when a sub-portion of the datasets contains an identical set of </w:t>
      </w:r>
      <w:r>
        <w:t>layers, timesteps and domain</w:t>
      </w:r>
      <w:r w:rsidR="00487D38">
        <w:t xml:space="preserve"> range. The user may select a subset of the data available in the dataset so that the range selected</w:t>
      </w:r>
      <w:r>
        <w:t xml:space="preserve"> is for an identical timestep, layer and domain</w:t>
      </w:r>
      <w:r w:rsidR="00487D38">
        <w:t xml:space="preserve"> range</w:t>
      </w:r>
      <w:r>
        <w:t xml:space="preserve"> so that they may be used to create a for</w:t>
      </w:r>
      <w:r w:rsidR="00487D38">
        <w:t xml:space="preserve">mula and be </w:t>
      </w:r>
      <w:r>
        <w:t>display</w:t>
      </w:r>
      <w:r w:rsidR="00487D38">
        <w:t xml:space="preserve">ed </w:t>
      </w:r>
      <w:r>
        <w:t xml:space="preserve">in a plot. </w:t>
      </w:r>
      <w:r w:rsidR="00BA0E86">
        <w:t xml:space="preserve">Because both the </w:t>
      </w:r>
      <w:r w:rsidR="00BA0E86" w:rsidRPr="003872CE">
        <w:rPr>
          <w:b/>
          <w:bCs/>
        </w:rPr>
        <w:t>Dataset</w:t>
      </w:r>
      <w:r w:rsidR="00BA0E86">
        <w:t xml:space="preserve"> pane and the </w:t>
      </w:r>
      <w:r w:rsidR="00BA0E86" w:rsidRPr="003872CE">
        <w:rPr>
          <w:b/>
          <w:bCs/>
        </w:rPr>
        <w:t>Formula</w:t>
      </w:r>
      <w:r w:rsidR="00BA0E86">
        <w:t xml:space="preserve"> pane have the </w:t>
      </w:r>
      <w:r w:rsidR="00BA0E86" w:rsidRPr="00B1111A">
        <w:rPr>
          <w:b/>
          <w:bCs/>
        </w:rPr>
        <w:t>Time Steps, Layers,</w:t>
      </w:r>
      <w:r w:rsidR="00BA0E86">
        <w:t xml:space="preserve"> and </w:t>
      </w:r>
      <w:r w:rsidR="00BA0E86" w:rsidRPr="00B1111A">
        <w:rPr>
          <w:b/>
          <w:bCs/>
        </w:rPr>
        <w:t>Domain</w:t>
      </w:r>
      <w:r w:rsidR="00BA0E86" w:rsidRPr="003872CE">
        <w:t xml:space="preserve"> panels desc</w:t>
      </w:r>
      <w:r w:rsidR="00BA0E86">
        <w:t>ri</w:t>
      </w:r>
      <w:r w:rsidR="00BA0E86" w:rsidRPr="003872CE">
        <w:t xml:space="preserve">bed above, </w:t>
      </w:r>
      <w:r w:rsidR="00BA0E86">
        <w:t xml:space="preserve">precedence rules were established that determine which pane’s subsettings take priority. It is important to understand these rules. </w:t>
      </w:r>
    </w:p>
    <w:p w:rsidR="00BA0E86" w:rsidRDefault="00BA0E86" w:rsidP="00D75897">
      <w:pPr>
        <w:pStyle w:val="BodyText"/>
        <w:numPr>
          <w:ilvl w:val="0"/>
          <w:numId w:val="20"/>
        </w:numPr>
      </w:pPr>
      <w:r>
        <w:t xml:space="preserve">A subset of data specified in the </w:t>
      </w:r>
      <w:r w:rsidRPr="003872CE">
        <w:rPr>
          <w:b/>
          <w:bCs/>
        </w:rPr>
        <w:t>Dataset</w:t>
      </w:r>
      <w:r>
        <w:t xml:space="preserve"> pane takes precedence over any subset specified in the </w:t>
      </w:r>
      <w:r w:rsidRPr="003872CE">
        <w:rPr>
          <w:b/>
          <w:bCs/>
        </w:rPr>
        <w:t>Formula</w:t>
      </w:r>
      <w:r>
        <w:t xml:space="preserve"> pane. </w:t>
      </w:r>
      <w:r w:rsidRPr="00825B39">
        <w:t xml:space="preserve">At the time of this release, the range displayed in the </w:t>
      </w:r>
      <w:r w:rsidRPr="005704EE">
        <w:rPr>
          <w:b/>
          <w:bCs/>
        </w:rPr>
        <w:t>Formula</w:t>
      </w:r>
      <w:r w:rsidRPr="00825B39">
        <w:t xml:space="preserve"> </w:t>
      </w:r>
      <w:r>
        <w:t>p</w:t>
      </w:r>
      <w:r w:rsidRPr="00825B39">
        <w:t xml:space="preserve">ane does not get updated when a subset range is selected on the </w:t>
      </w:r>
      <w:r w:rsidRPr="005704EE">
        <w:rPr>
          <w:b/>
          <w:bCs/>
        </w:rPr>
        <w:t>Dataset</w:t>
      </w:r>
      <w:r>
        <w:rPr>
          <w:b/>
          <w:bCs/>
        </w:rPr>
        <w:t>s</w:t>
      </w:r>
      <w:r w:rsidRPr="00825B39">
        <w:t xml:space="preserve"> pane.  </w:t>
      </w:r>
      <w:r>
        <w:t xml:space="preserve">For example, if a dataset has a full time-step range of 0-48, and a time-step range of 2-40 is selected on the </w:t>
      </w:r>
      <w:r w:rsidRPr="005704EE">
        <w:rPr>
          <w:b/>
          <w:bCs/>
        </w:rPr>
        <w:t>Dataset</w:t>
      </w:r>
      <w:r>
        <w:t xml:space="preserve"> pane, then the 0-48 time-step range that is listed for the formula in the </w:t>
      </w:r>
      <w:r w:rsidRPr="005704EE">
        <w:rPr>
          <w:b/>
          <w:bCs/>
        </w:rPr>
        <w:t>Formula</w:t>
      </w:r>
      <w:r>
        <w:t xml:space="preserve"> pane is not applicable. When a plot is then created, the time-step range subset you chose in the </w:t>
      </w:r>
      <w:r w:rsidRPr="005704EE">
        <w:rPr>
          <w:b/>
          <w:bCs/>
        </w:rPr>
        <w:t>Dataset</w:t>
      </w:r>
      <w:r>
        <w:t xml:space="preserve"> pane (2-40) is displayed. </w:t>
      </w:r>
    </w:p>
    <w:p w:rsidR="00BA0E86" w:rsidRDefault="00BA0E86" w:rsidP="002D2F72">
      <w:pPr>
        <w:pStyle w:val="BodyText"/>
      </w:pPr>
      <w:r>
        <w:t xml:space="preserve">If no subsetting has been done for a particular data type (time steps, layers, or domain) in the </w:t>
      </w:r>
      <w:r w:rsidRPr="003872CE">
        <w:rPr>
          <w:b/>
          <w:bCs/>
        </w:rPr>
        <w:t>Dataset</w:t>
      </w:r>
      <w:r>
        <w:t xml:space="preserve"> pane, then any subsetting done for that parameter in the </w:t>
      </w:r>
      <w:r w:rsidRPr="003872CE">
        <w:rPr>
          <w:b/>
          <w:bCs/>
        </w:rPr>
        <w:t>Formula</w:t>
      </w:r>
      <w:r>
        <w:t xml:space="preserve"> pane will take effect.</w:t>
      </w:r>
    </w:p>
    <w:p w:rsidR="00BA0E86" w:rsidRDefault="00BA0E86" w:rsidP="00D75897">
      <w:pPr>
        <w:pStyle w:val="BodyText"/>
        <w:numPr>
          <w:ilvl w:val="0"/>
          <w:numId w:val="20"/>
        </w:numPr>
      </w:pPr>
      <w:r>
        <w:t xml:space="preserve">When a subset of data is requested in the </w:t>
      </w:r>
      <w:r w:rsidRPr="005704EE">
        <w:rPr>
          <w:b/>
          <w:bCs/>
        </w:rPr>
        <w:t>Dataset</w:t>
      </w:r>
      <w:r>
        <w:t xml:space="preserve"> pane, this deactivates the ability to further subset the data for this range in the </w:t>
      </w:r>
      <w:r w:rsidRPr="005704EE">
        <w:rPr>
          <w:b/>
          <w:bCs/>
        </w:rPr>
        <w:t>Formula</w:t>
      </w:r>
      <w:r>
        <w:t xml:space="preserve"> pane. For example, if the data are subset in the </w:t>
      </w:r>
      <w:r w:rsidRPr="005704EE">
        <w:rPr>
          <w:b/>
          <w:bCs/>
        </w:rPr>
        <w:t>Dataset</w:t>
      </w:r>
      <w:r>
        <w:t xml:space="preserve"> pane to a layer range of 2-7, and then in the </w:t>
      </w:r>
      <w:r w:rsidRPr="005704EE">
        <w:rPr>
          <w:b/>
          <w:bCs/>
        </w:rPr>
        <w:t>Formula</w:t>
      </w:r>
      <w:r>
        <w:t xml:space="preserve"> pane you attempt to further subset the layer range to 4-5, the further subsetting will be ignored and the plot will be created with a layer range of 2-7.</w:t>
      </w:r>
    </w:p>
    <w:p w:rsidR="00BA0E86" w:rsidRDefault="00BA0E86" w:rsidP="00D75897">
      <w:pPr>
        <w:pStyle w:val="BodyText"/>
        <w:numPr>
          <w:ilvl w:val="0"/>
          <w:numId w:val="20"/>
        </w:numPr>
      </w:pPr>
      <w:r>
        <w:t xml:space="preserve">When the user wants to create formulas using variables from multiple datasets, it is important to use the </w:t>
      </w:r>
      <w:r w:rsidRPr="00372C00">
        <w:rPr>
          <w:b/>
          <w:bCs/>
        </w:rPr>
        <w:t>Formula</w:t>
      </w:r>
      <w:r>
        <w:t xml:space="preserve"> pane to subset the domain range (if such subsetting is needed).</w:t>
      </w:r>
      <w:r w:rsidDel="00372C00">
        <w:t xml:space="preserve"> </w:t>
      </w:r>
      <w:r>
        <w:t xml:space="preserve">The user should not try to create matching subset domain ranges for multiple datasets using the </w:t>
      </w:r>
      <w:r w:rsidRPr="00372C00">
        <w:rPr>
          <w:b/>
          <w:bCs/>
        </w:rPr>
        <w:t>Dataset</w:t>
      </w:r>
      <w:r>
        <w:t xml:space="preserve"> pane for each dataset, because if all of the subsetted domains do not match exactly, an error will occur when the user attempts to create a formula using variables from those datasets (Figure 9-5). Using the</w:t>
      </w:r>
      <w:r w:rsidRPr="00EB007A">
        <w:rPr>
          <w:b/>
          <w:bCs/>
        </w:rPr>
        <w:t xml:space="preserve"> </w:t>
      </w:r>
      <w:r w:rsidRPr="00372C00">
        <w:rPr>
          <w:b/>
          <w:bCs/>
        </w:rPr>
        <w:t>Formula</w:t>
      </w:r>
      <w:r>
        <w:t xml:space="preserve"> pane instead to do the domain subsetting allows the user to select a subset of the domain to be applied for all dataset variables used in the selected formula.</w:t>
      </w:r>
    </w:p>
    <w:p w:rsidR="00BA0E86" w:rsidRDefault="00BA0E86" w:rsidP="00513FDA">
      <w:pPr>
        <w:pStyle w:val="Figureheading"/>
      </w:pPr>
      <w:bookmarkStart w:id="298" w:name="_Toc197166210"/>
      <w:bookmarkStart w:id="299" w:name="_Toc241299256"/>
      <w:bookmarkStart w:id="300" w:name="_Toc241299392"/>
      <w:bookmarkStart w:id="301" w:name="_Toc294621979"/>
      <w:r>
        <w:lastRenderedPageBreak/>
        <w:t xml:space="preserve">Figure </w:t>
      </w:r>
      <w:fldSimple w:instr=" STYLEREF 1 \s ">
        <w:r w:rsidR="00A6772F">
          <w:rPr>
            <w:noProof/>
          </w:rPr>
          <w:t>9</w:t>
        </w:r>
      </w:fldSimple>
      <w:r>
        <w:noBreakHyphen/>
      </w:r>
      <w:fldSimple w:instr=" SEQ Figure \* ARABIC \s 1 ">
        <w:r w:rsidR="00A6772F">
          <w:rPr>
            <w:noProof/>
          </w:rPr>
          <w:t>5</w:t>
        </w:r>
      </w:fldSimple>
      <w:r w:rsidR="004E1928">
        <w:rPr>
          <w:noProof/>
        </w:rPr>
        <w:t>.</w:t>
      </w:r>
      <w:r>
        <w:t xml:space="preserve"> Error obtained when incompatible subset domains </w:t>
      </w:r>
      <w:r>
        <w:br/>
        <w:t>are created using the Dataset</w:t>
      </w:r>
      <w:r>
        <w:rPr>
          <w:noProof/>
        </w:rPr>
        <w:t xml:space="preserve"> pane</w:t>
      </w:r>
      <w:bookmarkEnd w:id="298"/>
      <w:bookmarkEnd w:id="299"/>
      <w:bookmarkEnd w:id="300"/>
      <w:bookmarkEnd w:id="301"/>
    </w:p>
    <w:p w:rsidR="00BA0E86" w:rsidRDefault="000E1BC6" w:rsidP="002D2F72">
      <w:pPr>
        <w:pStyle w:val="BodyText"/>
      </w:pPr>
      <w:r>
        <w:rPr>
          <w:noProof/>
        </w:rPr>
        <w:drawing>
          <wp:inline distT="0" distB="0" distL="0" distR="0" wp14:anchorId="15658D6A" wp14:editId="73EED5A6">
            <wp:extent cx="5238750" cy="3409950"/>
            <wp:effectExtent l="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3409950"/>
                    </a:xfrm>
                    <a:prstGeom prst="rect">
                      <a:avLst/>
                    </a:prstGeom>
                    <a:noFill/>
                    <a:ln>
                      <a:noFill/>
                    </a:ln>
                  </pic:spPr>
                </pic:pic>
              </a:graphicData>
            </a:graphic>
          </wp:inline>
        </w:drawing>
      </w:r>
    </w:p>
    <w:p w:rsidR="00BA0E86" w:rsidRDefault="00BA0E86" w:rsidP="00E52E8F">
      <w:pPr>
        <w:pStyle w:val="Heading1"/>
      </w:pPr>
      <w:bookmarkStart w:id="302" w:name="_Toc197166153"/>
      <w:bookmarkStart w:id="303" w:name="_Toc292295052"/>
      <w:bookmarkStart w:id="304" w:name="_Toc294621878"/>
      <w:r>
        <w:t>Creating Plots</w:t>
      </w:r>
      <w:bookmarkEnd w:id="302"/>
      <w:bookmarkEnd w:id="303"/>
      <w:bookmarkEnd w:id="304"/>
    </w:p>
    <w:p w:rsidR="00BA0E86" w:rsidRDefault="00BA0E86" w:rsidP="002D2F72">
      <w:pPr>
        <w:pStyle w:val="BodyText"/>
      </w:pPr>
      <w:r>
        <w:t xml:space="preserve">After creating a formula, you are ready to </w:t>
      </w:r>
      <w:r w:rsidR="00E01BD6">
        <w:t xml:space="preserve">create and </w:t>
      </w:r>
      <w:r>
        <w:t xml:space="preserve">view some plots. The available plot types are shown on the buttons at the top of the VERDI main window: fast tile plot, vertical cross section plot, time series plot, time series bar plot, scatter plot, vector plot, and contour plot. All of these are described in this section. Once you have selected (highlighted) a formula in the list of formulas you have created in the </w:t>
      </w:r>
      <w:r w:rsidRPr="001E6293">
        <w:rPr>
          <w:b/>
          <w:bCs/>
        </w:rPr>
        <w:t>Formula</w:t>
      </w:r>
      <w:r>
        <w:t xml:space="preserve"> pane, you generate each plot type by clicking on the appropriate button using your left mouse button. You can also see the selected formula to the right of all of the plot buttons. </w:t>
      </w:r>
      <w:r w:rsidRPr="004450D8">
        <w:t xml:space="preserve">If additional information is required in order to generate the plot you </w:t>
      </w:r>
      <w:r>
        <w:t>have requested</w:t>
      </w:r>
      <w:r w:rsidRPr="004450D8">
        <w:t>,</w:t>
      </w:r>
      <w:r>
        <w:t xml:space="preserve"> a dialog box appears to prompt you for that information. </w:t>
      </w:r>
    </w:p>
    <w:p w:rsidR="00BA0E86" w:rsidRPr="0088315C" w:rsidRDefault="00BA0E86" w:rsidP="002D2F72">
      <w:pPr>
        <w:pStyle w:val="BodyText"/>
      </w:pPr>
      <w:r>
        <w:t xml:space="preserve">Each plot contains its own menu bar at the top that has options for configuring and exploring the plot; the four pull-down menus there are </w:t>
      </w:r>
      <w:r w:rsidRPr="00C177AA">
        <w:rPr>
          <w:b/>
          <w:bCs/>
        </w:rPr>
        <w:t>File, Configure, Controls,</w:t>
      </w:r>
      <w:r>
        <w:t xml:space="preserve"> and </w:t>
      </w:r>
      <w:r w:rsidRPr="00C177AA">
        <w:rPr>
          <w:b/>
          <w:bCs/>
        </w:rPr>
        <w:t>Plot</w:t>
      </w:r>
      <w:r>
        <w:t>. The options for each of these menus are described in more detail in Section 11, “Configuring Plots Using the Plot Menu Bar.”</w:t>
      </w:r>
    </w:p>
    <w:p w:rsidR="00BA0E86" w:rsidRDefault="00BA0E86" w:rsidP="0004623F">
      <w:pPr>
        <w:spacing w:after="480"/>
        <w:jc w:val="center"/>
      </w:pPr>
    </w:p>
    <w:p w:rsidR="00BA0E86" w:rsidRDefault="00BA0E86" w:rsidP="001F222E">
      <w:pPr>
        <w:pStyle w:val="Heading2"/>
      </w:pPr>
      <w:bookmarkStart w:id="305" w:name="_Toc292295054"/>
      <w:bookmarkStart w:id="306" w:name="_Toc197166155"/>
      <w:bookmarkStart w:id="307" w:name="_Toc294621879"/>
      <w:r>
        <w:lastRenderedPageBreak/>
        <w:t>Fast Tile Plot</w:t>
      </w:r>
      <w:bookmarkEnd w:id="305"/>
      <w:bookmarkEnd w:id="307"/>
    </w:p>
    <w:p w:rsidR="00BA0E86" w:rsidRDefault="001F222E" w:rsidP="002D2F72">
      <w:pPr>
        <w:pStyle w:val="BodyText"/>
      </w:pPr>
      <w:r>
        <w:rPr>
          <w:b/>
        </w:rPr>
        <w:t>T</w:t>
      </w:r>
      <w:r w:rsidR="00AB0156">
        <w:rPr>
          <w:b/>
        </w:rPr>
        <w:t>he F</w:t>
      </w:r>
      <w:r w:rsidR="00BA0E86" w:rsidRPr="00311B99">
        <w:rPr>
          <w:b/>
        </w:rPr>
        <w:t xml:space="preserve">ast </w:t>
      </w:r>
      <w:r w:rsidR="00AB0156">
        <w:rPr>
          <w:b/>
        </w:rPr>
        <w:t>T</w:t>
      </w:r>
      <w:r w:rsidR="00BA0E86" w:rsidRPr="00311B99">
        <w:rPr>
          <w:b/>
        </w:rPr>
        <w:t xml:space="preserve">ile </w:t>
      </w:r>
      <w:r w:rsidR="00AB0156">
        <w:rPr>
          <w:b/>
        </w:rPr>
        <w:t>P</w:t>
      </w:r>
      <w:r w:rsidR="00BA0E86" w:rsidRPr="00311B99">
        <w:rPr>
          <w:b/>
        </w:rPr>
        <w:t>lot</w:t>
      </w:r>
      <w:r w:rsidR="00BA0E86">
        <w:t xml:space="preserve"> </w:t>
      </w:r>
      <w:r w:rsidR="00531436">
        <w:t xml:space="preserve">allows the user to display the timesteps and vertical layers contained in a gridded dataset and to display grid cell time aggregate statistics.  </w:t>
      </w:r>
      <w:r w:rsidR="00BA0E86">
        <w:t xml:space="preserve">An example of the </w:t>
      </w:r>
      <w:r w:rsidR="00BA0E86" w:rsidRPr="00552928">
        <w:rPr>
          <w:b/>
          <w:bCs/>
        </w:rPr>
        <w:t>Fast Tile Plot</w:t>
      </w:r>
      <w:r w:rsidR="00BA0E86">
        <w:t xml:space="preserve"> window is shown in Figure 10-</w:t>
      </w:r>
      <w:r w:rsidR="007050B0">
        <w:t>1</w:t>
      </w:r>
      <w:r w:rsidR="00BA0E86">
        <w:t xml:space="preserve">. </w:t>
      </w:r>
    </w:p>
    <w:p w:rsidR="00BA0E86" w:rsidRDefault="00BA0E86" w:rsidP="005066A0">
      <w:pPr>
        <w:pStyle w:val="Figureheading"/>
      </w:pPr>
      <w:bookmarkStart w:id="308" w:name="_Toc241299258"/>
      <w:bookmarkStart w:id="309" w:name="_Toc241299394"/>
      <w:bookmarkStart w:id="310" w:name="_Toc294621980"/>
      <w:r>
        <w:t xml:space="preserve">Figure </w:t>
      </w:r>
      <w:fldSimple w:instr=" STYLEREF 1 \s ">
        <w:r w:rsidR="00A6772F">
          <w:rPr>
            <w:noProof/>
          </w:rPr>
          <w:t>10</w:t>
        </w:r>
      </w:fldSimple>
      <w:r>
        <w:noBreakHyphen/>
      </w:r>
      <w:r w:rsidR="007050B0">
        <w:t>1</w:t>
      </w:r>
      <w:r w:rsidR="004E1928">
        <w:t>.</w:t>
      </w:r>
      <w:r>
        <w:t xml:space="preserve"> Fast Tile Plot</w:t>
      </w:r>
      <w:bookmarkEnd w:id="308"/>
      <w:bookmarkEnd w:id="309"/>
      <w:bookmarkEnd w:id="310"/>
    </w:p>
    <w:p w:rsidR="00BA0E86" w:rsidRDefault="00E05E3C" w:rsidP="00912D67">
      <w:pPr>
        <w:spacing w:after="480"/>
        <w:jc w:val="center"/>
      </w:pPr>
      <w:r w:rsidRPr="00AA1BA1">
        <w:rPr>
          <w:noProof/>
        </w:rPr>
        <w:drawing>
          <wp:inline distT="0" distB="0" distL="0" distR="0" wp14:anchorId="68251F55" wp14:editId="732FE64E">
            <wp:extent cx="5943600" cy="35934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593465"/>
                    </a:xfrm>
                    <a:prstGeom prst="rect">
                      <a:avLst/>
                    </a:prstGeom>
                  </pic:spPr>
                </pic:pic>
              </a:graphicData>
            </a:graphic>
          </wp:inline>
        </w:drawing>
      </w:r>
    </w:p>
    <w:p w:rsidR="00E05E3C" w:rsidRDefault="00574A48">
      <w:pPr>
        <w:pStyle w:val="Heading3"/>
      </w:pPr>
      <w:bookmarkStart w:id="311" w:name="_Toc292295055"/>
      <w:bookmarkStart w:id="312" w:name="_Toc294621880"/>
      <w:r>
        <w:t>Time Selection</w:t>
      </w:r>
      <w:bookmarkEnd w:id="311"/>
      <w:r w:rsidR="00215730">
        <w:t xml:space="preserve"> and Animation Controls</w:t>
      </w:r>
      <w:bookmarkEnd w:id="312"/>
    </w:p>
    <w:p w:rsidR="000F1D38" w:rsidRDefault="00BA0E86" w:rsidP="002D2F72">
      <w:pPr>
        <w:pStyle w:val="BodyText"/>
      </w:pPr>
      <w:r>
        <w:t xml:space="preserve">At the top left of the fast tile plot, the spin control can be used to incrementally change the time step by clicking on the up or down arrow.  </w:t>
      </w:r>
      <w:r w:rsidR="00574A48">
        <w:t xml:space="preserve">The top right corner of the plot contains buttons that allow the user to use play, reverse, forward, and pause options to control the animation of the plot.  A text box labeled </w:t>
      </w:r>
      <w:r w:rsidR="00574A48" w:rsidRPr="00215730">
        <w:rPr>
          <w:b/>
        </w:rPr>
        <w:t>Slow</w:t>
      </w:r>
      <w:r w:rsidR="00574A48">
        <w:t xml:space="preserve"> allows the user to add a delay between frames by entering a number (delay is in milliseconds); the default delay is 0 milliseconds. </w:t>
      </w:r>
      <w:r w:rsidR="005F16A8">
        <w:t>(If the text box is not visible, expand the width by clicking with the left mouse button on the edge of the window and dragging to the right</w:t>
      </w:r>
      <w:r w:rsidR="00A836C0">
        <w:t>.</w:t>
      </w:r>
      <w:r w:rsidR="005F16A8">
        <w:t xml:space="preserve">) </w:t>
      </w:r>
      <w:r w:rsidR="00574A48">
        <w:t xml:space="preserve">Enter a number for the delay in the box and then hit </w:t>
      </w:r>
      <w:r w:rsidR="00574A48" w:rsidRPr="00881E3E">
        <w:rPr>
          <w:b/>
        </w:rPr>
        <w:t>Enter</w:t>
      </w:r>
      <w:r w:rsidR="00574A48">
        <w:t>. A larger plot with multiple map layers would not require the user to add a delay between frames, but a small zoomed-in plot with few map layers will require the user to add at least a 200-millisecond delay between frames, to comfortably view the data. Putting in a larger number will further slow the animation.</w:t>
      </w:r>
    </w:p>
    <w:p w:rsidR="00E05E3C" w:rsidRDefault="00574A48">
      <w:pPr>
        <w:pStyle w:val="Heading3"/>
      </w:pPr>
      <w:bookmarkStart w:id="313" w:name="_Toc292295057"/>
      <w:bookmarkStart w:id="314" w:name="_Toc294621881"/>
      <w:r>
        <w:lastRenderedPageBreak/>
        <w:t>Layer Selection</w:t>
      </w:r>
      <w:bookmarkEnd w:id="313"/>
      <w:bookmarkEnd w:id="314"/>
    </w:p>
    <w:p w:rsidR="00574A48" w:rsidRDefault="00BA0E86" w:rsidP="002D2F72">
      <w:pPr>
        <w:pStyle w:val="BodyText"/>
      </w:pPr>
      <w:r>
        <w:t xml:space="preserve">The Layer displayed for the plot can be controlled by clicking on the up or down arrow for the Layer spin control in the top center of the plot. </w:t>
      </w:r>
    </w:p>
    <w:p w:rsidR="00E05E3C" w:rsidRDefault="009D2590">
      <w:pPr>
        <w:pStyle w:val="Heading3"/>
      </w:pPr>
      <w:bookmarkStart w:id="315" w:name="_Toc292295058"/>
      <w:bookmarkStart w:id="316" w:name="_Toc294621882"/>
      <w:r>
        <w:t xml:space="preserve">Grid </w:t>
      </w:r>
      <w:r w:rsidR="00574A48">
        <w:t xml:space="preserve">Cell </w:t>
      </w:r>
      <w:r>
        <w:t>Time Aggregate</w:t>
      </w:r>
      <w:r w:rsidR="00574A48">
        <w:t xml:space="preserve"> Statistics</w:t>
      </w:r>
      <w:bookmarkEnd w:id="315"/>
      <w:bookmarkEnd w:id="316"/>
    </w:p>
    <w:p w:rsidR="00E05E3C" w:rsidRDefault="00574A48" w:rsidP="002D2F72">
      <w:pPr>
        <w:pStyle w:val="BodyText"/>
      </w:pPr>
      <w:r>
        <w:t xml:space="preserve">The pull down menu option labeled </w:t>
      </w:r>
      <w:r w:rsidR="000C5604" w:rsidRPr="0045338F">
        <w:rPr>
          <w:b/>
          <w:szCs w:val="24"/>
        </w:rPr>
        <w:t>Stats</w:t>
      </w:r>
      <w:r>
        <w:rPr>
          <w:b/>
        </w:rPr>
        <w:t xml:space="preserve"> </w:t>
      </w:r>
      <w:r w:rsidR="000C5604" w:rsidRPr="0045338F">
        <w:rPr>
          <w:szCs w:val="24"/>
        </w:rPr>
        <w:t>provides</w:t>
      </w:r>
      <w:r>
        <w:t xml:space="preserve"> the user the option to display grid cell time-aggregate statistics (e.g., per-cell minimum, maximum, mean, geometric mean, median, first quartile, third quartile, variance, standard deviation, coefficient of variance, range, interquartile</w:t>
      </w:r>
      <w:r w:rsidR="00A836C0">
        <w:t xml:space="preserve"> </w:t>
      </w:r>
      <w:r>
        <w:t>range, sum, timestep of minimum, timestep of maximum, maximum 8-hour average, and hours of noncompliance</w:t>
      </w:r>
      <w:r w:rsidR="0051259B">
        <w:t>).</w:t>
      </w:r>
    </w:p>
    <w:p w:rsidR="00A836C0" w:rsidRDefault="000C5604" w:rsidP="002D2F72">
      <w:pPr>
        <w:pStyle w:val="BodyText"/>
      </w:pPr>
      <w:r w:rsidRPr="0045338F">
        <w:t>VERDI calculates the grid cell time aggregate statistics as follows: For each cell (</w:t>
      </w:r>
      <w:r w:rsidRPr="0045338F">
        <w:rPr>
          <w:i/>
          <w:iCs/>
        </w:rPr>
        <w:t>i,j,k</w:t>
      </w:r>
      <w:r w:rsidRPr="0045338F">
        <w:t>) in the currently selected domain (independent of neighboring cells), the aggregated statistical value is calculated over the currently selected time steps. In other words, the aggregated statistical value is calculate</w:t>
      </w:r>
      <w:r w:rsidR="00A836C0">
        <w:t>d</w:t>
      </w:r>
      <w:r w:rsidRPr="0045338F">
        <w:t xml:space="preserve"> for a variable for cells (</w:t>
      </w:r>
      <w:r w:rsidRPr="0045338F">
        <w:rPr>
          <w:i/>
          <w:iCs/>
        </w:rPr>
        <w:t>i,j,k,</w:t>
      </w:r>
      <w:r w:rsidRPr="0045338F">
        <w:t>tmin.</w:t>
      </w:r>
      <w:r w:rsidR="00A836C0">
        <w:t>.</w:t>
      </w:r>
      <w:r w:rsidRPr="0045338F">
        <w:t xml:space="preserve">.tmax), with the number of timesteps </w:t>
      </w:r>
      <w:r w:rsidRPr="00A836C0">
        <w:rPr>
          <w:i/>
        </w:rPr>
        <w:t>n</w:t>
      </w:r>
      <w:r w:rsidRPr="0045338F">
        <w:t xml:space="preserve">, where </w:t>
      </w:r>
      <w:r w:rsidRPr="00A836C0">
        <w:rPr>
          <w:i/>
        </w:rPr>
        <w:t>n</w:t>
      </w:r>
      <w:r w:rsidRPr="0045338F">
        <w:t>=(tmax-tmin+1).</w:t>
      </w:r>
      <w:r w:rsidR="00C851A4" w:rsidRPr="0045338F">
        <w:t xml:space="preserve"> </w:t>
      </w:r>
    </w:p>
    <w:p w:rsidR="00A836C0" w:rsidRDefault="00C851A4" w:rsidP="00D75897">
      <w:pPr>
        <w:pStyle w:val="BodyText"/>
        <w:numPr>
          <w:ilvl w:val="0"/>
          <w:numId w:val="27"/>
        </w:numPr>
      </w:pPr>
      <w:r>
        <w:t xml:space="preserve">MINIMUM: min (var(i,j,k,tmin), var(i,j,k,tmin+1), ..., var(i,j,k,tmax)) </w:t>
      </w:r>
    </w:p>
    <w:p w:rsidR="00A836C0" w:rsidRDefault="00C851A4" w:rsidP="00D75897">
      <w:pPr>
        <w:pStyle w:val="BodyText"/>
        <w:numPr>
          <w:ilvl w:val="0"/>
          <w:numId w:val="27"/>
        </w:numPr>
      </w:pPr>
      <w:r>
        <w:t xml:space="preserve">MAXIMUM: max (var(i,j,k,tmin), var(i,j,k,tmin+1), ..., var(i,j,k,tmax)) </w:t>
      </w:r>
    </w:p>
    <w:p w:rsidR="00A836C0" w:rsidRDefault="00C851A4" w:rsidP="00D75897">
      <w:pPr>
        <w:pStyle w:val="BodyText"/>
        <w:numPr>
          <w:ilvl w:val="0"/>
          <w:numId w:val="27"/>
        </w:numPr>
      </w:pPr>
      <w:r>
        <w:t xml:space="preserve">MEAN: SUM / n </w:t>
      </w:r>
    </w:p>
    <w:p w:rsidR="00A836C0" w:rsidRDefault="00C851A4" w:rsidP="00D75897">
      <w:pPr>
        <w:pStyle w:val="BodyText"/>
        <w:numPr>
          <w:ilvl w:val="0"/>
          <w:numId w:val="27"/>
        </w:numPr>
      </w:pPr>
      <w:r>
        <w:t>GEOMETRIC_MEAN: ((var(i,j,k,tmin), var(i,j,k,tmin+1), ..., var(i,j,k,tmax)))</w:t>
      </w:r>
      <w:r w:rsidRPr="00C03D76">
        <w:rPr>
          <w:vertAlign w:val="superscript"/>
        </w:rPr>
        <w:t>(1/n)</w:t>
      </w:r>
      <w:r>
        <w:t xml:space="preserve"> </w:t>
      </w:r>
    </w:p>
    <w:p w:rsidR="00A836C0" w:rsidRDefault="00C851A4" w:rsidP="00D75897">
      <w:pPr>
        <w:pStyle w:val="BodyText"/>
        <w:numPr>
          <w:ilvl w:val="0"/>
          <w:numId w:val="27"/>
        </w:numPr>
      </w:pPr>
      <w:r>
        <w:t xml:space="preserve">MEDIAN: middle_value_of (sorted {var(i,j,k,tmin), var(i,j,k,tmin+1), ..., var(i,j,k,tmax)}) </w:t>
      </w:r>
    </w:p>
    <w:p w:rsidR="00A836C0" w:rsidRDefault="00C851A4" w:rsidP="00D75897">
      <w:pPr>
        <w:pStyle w:val="BodyText"/>
        <w:numPr>
          <w:ilvl w:val="0"/>
          <w:numId w:val="27"/>
        </w:numPr>
      </w:pPr>
      <w:r>
        <w:t xml:space="preserve">FIRST_QUARTILE: value_in_first_quarter_of( sorted (var(i,j,k,tmin), var(i,j,k,tmin+1), ..., var(i,j,k,tmax))) </w:t>
      </w:r>
    </w:p>
    <w:p w:rsidR="00A836C0" w:rsidRDefault="00C851A4" w:rsidP="00D75897">
      <w:pPr>
        <w:pStyle w:val="BodyText"/>
        <w:numPr>
          <w:ilvl w:val="0"/>
          <w:numId w:val="27"/>
        </w:numPr>
      </w:pPr>
      <w:r>
        <w:t xml:space="preserve">THIRD_QUARTILE: value_in_third_quarter_of( sorted (var(i,j,k,tmin), var(i,j,k,tmin+1), ..., var(i,j,k,tmax))) </w:t>
      </w:r>
    </w:p>
    <w:p w:rsidR="00A836C0" w:rsidRDefault="00C851A4" w:rsidP="00D75897">
      <w:pPr>
        <w:pStyle w:val="BodyText"/>
        <w:numPr>
          <w:ilvl w:val="0"/>
          <w:numId w:val="27"/>
        </w:numPr>
      </w:pPr>
      <w:r>
        <w:t>VARIANCE: ((var(i,j,k,tmin)-MEAN)</w:t>
      </w:r>
      <w:r w:rsidRPr="00C03D76">
        <w:rPr>
          <w:vertAlign w:val="superscript"/>
        </w:rPr>
        <w:t>2</w:t>
      </w:r>
      <w:r>
        <w:t xml:space="preserve"> + (var(i,j,k,tmin+1)-MEAN)</w:t>
      </w:r>
      <w:r w:rsidRPr="00A836C0">
        <w:rPr>
          <w:vertAlign w:val="superscript"/>
        </w:rPr>
        <w:t>2</w:t>
      </w:r>
      <w:r>
        <w:t xml:space="preserve"> + ... + (var(i,j,k,tmax)-MEAN)</w:t>
      </w:r>
      <w:r w:rsidRPr="00A836C0">
        <w:rPr>
          <w:vertAlign w:val="superscript"/>
        </w:rPr>
        <w:t>2</w:t>
      </w:r>
      <w:r>
        <w:t xml:space="preserve">) / (n - 1) </w:t>
      </w:r>
    </w:p>
    <w:p w:rsidR="00A836C0" w:rsidRDefault="00C851A4" w:rsidP="00D75897">
      <w:pPr>
        <w:pStyle w:val="BodyText"/>
        <w:numPr>
          <w:ilvl w:val="0"/>
          <w:numId w:val="27"/>
        </w:numPr>
      </w:pPr>
      <w:r>
        <w:t>STANDARD_DEVIATION: VARIANCE</w:t>
      </w:r>
      <w:r w:rsidRPr="00A836C0">
        <w:rPr>
          <w:vertAlign w:val="superscript"/>
        </w:rPr>
        <w:t>0.5</w:t>
      </w:r>
      <w:r>
        <w:t xml:space="preserve"> </w:t>
      </w:r>
    </w:p>
    <w:p w:rsidR="00A836C0" w:rsidRDefault="00C851A4" w:rsidP="00D75897">
      <w:pPr>
        <w:pStyle w:val="BodyText"/>
        <w:numPr>
          <w:ilvl w:val="0"/>
          <w:numId w:val="27"/>
        </w:numPr>
      </w:pPr>
      <w:r>
        <w:t xml:space="preserve">COEFFICIENT_OF_VARIANCE: STANDARD_DEVIATION / |MEAN| </w:t>
      </w:r>
    </w:p>
    <w:p w:rsidR="00A836C0" w:rsidRDefault="00C851A4" w:rsidP="00D75897">
      <w:pPr>
        <w:pStyle w:val="BodyText"/>
        <w:numPr>
          <w:ilvl w:val="0"/>
          <w:numId w:val="27"/>
        </w:numPr>
      </w:pPr>
      <w:r>
        <w:t xml:space="preserve">RANGE: MAXIMUM - MINIMUM </w:t>
      </w:r>
    </w:p>
    <w:p w:rsidR="00A836C0" w:rsidRDefault="00C851A4" w:rsidP="00D75897">
      <w:pPr>
        <w:pStyle w:val="BodyText"/>
        <w:numPr>
          <w:ilvl w:val="0"/>
          <w:numId w:val="27"/>
        </w:numPr>
      </w:pPr>
      <w:r>
        <w:t xml:space="preserve">INTERQUARTILE_RANGE: THIRD_QUARTILE - FIRST_QUARTILE </w:t>
      </w:r>
    </w:p>
    <w:p w:rsidR="00A836C0" w:rsidRDefault="00C851A4" w:rsidP="00D75897">
      <w:pPr>
        <w:pStyle w:val="BodyText"/>
        <w:numPr>
          <w:ilvl w:val="0"/>
          <w:numId w:val="27"/>
        </w:numPr>
      </w:pPr>
      <w:r>
        <w:t xml:space="preserve">SUM: var(i,j,k,tmin) + var(i,j,k,tmin+1) + ... + var(i,j,k,tmax) </w:t>
      </w:r>
    </w:p>
    <w:p w:rsidR="00A836C0" w:rsidRDefault="00C851A4" w:rsidP="00D75897">
      <w:pPr>
        <w:pStyle w:val="BodyText"/>
        <w:numPr>
          <w:ilvl w:val="0"/>
          <w:numId w:val="27"/>
        </w:numPr>
      </w:pPr>
      <w:r>
        <w:lastRenderedPageBreak/>
        <w:t xml:space="preserve">TIMESTEP_OF_MINIMUM: 0-based timestep when cell contains its minimum value </w:t>
      </w:r>
    </w:p>
    <w:p w:rsidR="00A836C0" w:rsidRDefault="00C851A4" w:rsidP="00D75897">
      <w:pPr>
        <w:pStyle w:val="BodyText"/>
        <w:numPr>
          <w:ilvl w:val="0"/>
          <w:numId w:val="27"/>
        </w:numPr>
      </w:pPr>
      <w:r>
        <w:t xml:space="preserve">TIMESTEP_OF_MAXIMUM: 0-based timestep when cell contains its maximum value </w:t>
      </w:r>
    </w:p>
    <w:p w:rsidR="00A836C0" w:rsidRDefault="00C851A4" w:rsidP="00D75897">
      <w:pPr>
        <w:pStyle w:val="BodyText"/>
        <w:numPr>
          <w:ilvl w:val="0"/>
          <w:numId w:val="27"/>
        </w:numPr>
      </w:pPr>
      <w:r>
        <w:t xml:space="preserve">HOURS_OF_NON_COMPLIANCE: number of timesteps that the cell value exceeds a given threshold </w:t>
      </w:r>
    </w:p>
    <w:p w:rsidR="00A836C0" w:rsidRDefault="00C851A4" w:rsidP="002D2F72">
      <w:pPr>
        <w:pStyle w:val="BodyText"/>
      </w:pPr>
      <w:r>
        <w:t xml:space="preserve">|{Var(I,j,k,t(i))&gt;threshold}| </w:t>
      </w:r>
    </w:p>
    <w:p w:rsidR="00A836C0" w:rsidRDefault="00C851A4" w:rsidP="00D75897">
      <w:pPr>
        <w:pStyle w:val="BodyText"/>
        <w:numPr>
          <w:ilvl w:val="0"/>
          <w:numId w:val="27"/>
        </w:numPr>
      </w:pPr>
      <w:r>
        <w:t>MAXIMUM_8HOUR_MEAN: Max (M1, M2, ..., Mn-8) where Mi = mean(var(i,j,k,t</w:t>
      </w:r>
      <w:r>
        <w:rPr>
          <w:vertAlign w:val="subscript"/>
        </w:rPr>
        <w:t>(i)</w:t>
      </w:r>
      <w:r>
        <w:t>), var(i,j,k,t</w:t>
      </w:r>
      <w:r>
        <w:rPr>
          <w:vertAlign w:val="subscript"/>
        </w:rPr>
        <w:t>(i)+1</w:t>
      </w:r>
      <w:r>
        <w:t>), var(i,j,k,t</w:t>
      </w:r>
      <w:r>
        <w:rPr>
          <w:vertAlign w:val="subscript"/>
        </w:rPr>
        <w:t>(i+2)</w:t>
      </w:r>
      <w:r>
        <w:t>), ...,var(i,j,k,t</w:t>
      </w:r>
      <w:r>
        <w:rPr>
          <w:vertAlign w:val="subscript"/>
        </w:rPr>
        <w:t>(i+8)</w:t>
      </w:r>
      <w:r>
        <w:t xml:space="preserve">), for i = 1..n-8 </w:t>
      </w:r>
    </w:p>
    <w:p w:rsidR="00BA0E86" w:rsidRDefault="00BA0E86" w:rsidP="001F222E">
      <w:pPr>
        <w:pStyle w:val="Heading2"/>
      </w:pPr>
      <w:bookmarkStart w:id="317" w:name="_Toc292295059"/>
      <w:bookmarkStart w:id="318" w:name="_Toc294621883"/>
      <w:r>
        <w:t>Areal Interpolation Plot</w:t>
      </w:r>
      <w:bookmarkEnd w:id="317"/>
      <w:bookmarkEnd w:id="318"/>
    </w:p>
    <w:p w:rsidR="00BA0E86" w:rsidRDefault="00BA0E86" w:rsidP="002D2F72">
      <w:pPr>
        <w:pStyle w:val="BodyText"/>
        <w:rPr>
          <w:b/>
          <w:bCs/>
          <w:i/>
          <w:iCs/>
        </w:rPr>
      </w:pPr>
      <w:r>
        <w:t xml:space="preserve">The </w:t>
      </w:r>
      <w:r w:rsidRPr="00C7509C">
        <w:rPr>
          <w:b/>
        </w:rPr>
        <w:t xml:space="preserve">areal interpolation </w:t>
      </w:r>
      <w:r w:rsidRPr="00F11131">
        <w:t xml:space="preserve">plot displays the </w:t>
      </w:r>
      <w:r>
        <w:t xml:space="preserve">interpolated </w:t>
      </w:r>
      <w:r w:rsidRPr="00F11131">
        <w:t>value of the selected formula</w:t>
      </w:r>
      <w:r>
        <w:t xml:space="preserve"> for e</w:t>
      </w:r>
      <w:r w:rsidRPr="00F11131">
        <w:t xml:space="preserve">ach polygon in the selected area file.  By comparing the colors of the polygons to those shown in the legend, users can see the relative values of the formula for each polygon area.  </w:t>
      </w:r>
      <w:r>
        <w:t>The Areal Interpolation Plot includes several capabilities that are not available for other plot types, so these are described below, rather than in Section 11: Plot Menu Bar.</w:t>
      </w:r>
    </w:p>
    <w:p w:rsidR="00BA0E86" w:rsidRPr="000C2980" w:rsidRDefault="00BA0E86" w:rsidP="00FD595E">
      <w:pPr>
        <w:pStyle w:val="Heading3"/>
      </w:pPr>
      <w:bookmarkStart w:id="319" w:name="_Toc292295060"/>
      <w:bookmarkStart w:id="320" w:name="_Toc294621884"/>
      <w:r>
        <w:t>Option Pull-down Menu Item</w:t>
      </w:r>
      <w:bookmarkEnd w:id="319"/>
      <w:bookmarkEnd w:id="320"/>
    </w:p>
    <w:p w:rsidR="00BA0E86" w:rsidRDefault="00BA0E86" w:rsidP="002D2F72">
      <w:pPr>
        <w:pStyle w:val="BodyText"/>
      </w:pPr>
      <w:r>
        <w:t xml:space="preserve">The Areal Interpolation Plot Menu contains an </w:t>
      </w:r>
      <w:r w:rsidRPr="00C7509C">
        <w:rPr>
          <w:b/>
        </w:rPr>
        <w:t>Option</w:t>
      </w:r>
      <w:r>
        <w:rPr>
          <w:b/>
        </w:rPr>
        <w:t>s</w:t>
      </w:r>
      <w:r>
        <w:t xml:space="preserve"> pull-down menu to allow the user to change the map to display eithe</w:t>
      </w:r>
      <w:r w:rsidR="00B66258">
        <w:t>r the Area Averages (Figure 10-2), the Area Totals (Figure 10-3</w:t>
      </w:r>
      <w:r>
        <w:t>), or the value of the formula contained in the Gridded Datas</w:t>
      </w:r>
      <w:r w:rsidR="00B66258">
        <w:t>et (uninterpolated) (Figure 10-4</w:t>
      </w:r>
      <w:r>
        <w:t xml:space="preserve">).  The </w:t>
      </w:r>
      <w:r w:rsidRPr="00CB7BFB">
        <w:rPr>
          <w:b/>
          <w:bCs/>
        </w:rPr>
        <w:t>Option</w:t>
      </w:r>
      <w:r>
        <w:rPr>
          <w:b/>
          <w:bCs/>
        </w:rPr>
        <w:t>s</w:t>
      </w:r>
      <w:r>
        <w:t xml:space="preserve"> pull-down menu may also be used to display </w:t>
      </w:r>
      <w:r w:rsidRPr="00C7509C">
        <w:rPr>
          <w:b/>
        </w:rPr>
        <w:t>All</w:t>
      </w:r>
      <w:r>
        <w:t xml:space="preserve"> area segments that are loaded in the area list, or to display only the area segments that are selected by highlighting the name field</w:t>
      </w:r>
      <w:r w:rsidR="00B66258">
        <w:t xml:space="preserve"> from the area list (Figure 10-5</w:t>
      </w:r>
      <w:r>
        <w:t>).</w:t>
      </w:r>
    </w:p>
    <w:p w:rsidR="00BA0E86" w:rsidRDefault="00BA0E86" w:rsidP="002D2F72">
      <w:pPr>
        <w:pStyle w:val="BodyText"/>
      </w:pPr>
    </w:p>
    <w:p w:rsidR="00BA0E86" w:rsidRPr="00644162" w:rsidRDefault="00BA0E86" w:rsidP="00184994">
      <w:pPr>
        <w:pStyle w:val="Figureheading"/>
        <w:spacing w:before="0"/>
        <w:rPr>
          <w:b w:val="0"/>
          <w:bCs w:val="0"/>
        </w:rPr>
      </w:pPr>
      <w:bookmarkStart w:id="321" w:name="_Toc294621981"/>
      <w:r w:rsidRPr="00644162">
        <w:rPr>
          <w:b w:val="0"/>
          <w:bCs w:val="0"/>
        </w:rPr>
        <w:lastRenderedPageBreak/>
        <w:t>F</w:t>
      </w:r>
      <w:r w:rsidRPr="00644162">
        <w:rPr>
          <w:rStyle w:val="FigureheadingChar"/>
          <w:b/>
        </w:rPr>
        <w:t xml:space="preserve">igure </w:t>
      </w:r>
      <w:r w:rsidR="00423D8D" w:rsidRPr="00644162">
        <w:rPr>
          <w:rStyle w:val="FigureheadingChar"/>
          <w:b/>
        </w:rPr>
        <w:fldChar w:fldCharType="begin"/>
      </w:r>
      <w:r w:rsidRPr="00644162">
        <w:rPr>
          <w:rStyle w:val="FigureheadingChar"/>
          <w:b/>
        </w:rPr>
        <w:instrText xml:space="preserve"> STYLEREF 1 \s </w:instrText>
      </w:r>
      <w:r w:rsidR="00423D8D" w:rsidRPr="00644162">
        <w:rPr>
          <w:rStyle w:val="FigureheadingChar"/>
          <w:b/>
        </w:rPr>
        <w:fldChar w:fldCharType="separate"/>
      </w:r>
      <w:r w:rsidR="00A6772F">
        <w:rPr>
          <w:rStyle w:val="FigureheadingChar"/>
          <w:b/>
          <w:noProof/>
        </w:rPr>
        <w:t>10</w:t>
      </w:r>
      <w:r w:rsidR="00423D8D" w:rsidRPr="00644162">
        <w:rPr>
          <w:rStyle w:val="FigureheadingChar"/>
          <w:b/>
        </w:rPr>
        <w:fldChar w:fldCharType="end"/>
      </w:r>
      <w:r w:rsidR="00B66258">
        <w:rPr>
          <w:rStyle w:val="FigureheadingChar"/>
          <w:b/>
        </w:rPr>
        <w:t>-2</w:t>
      </w:r>
      <w:r w:rsidR="004E1928">
        <w:rPr>
          <w:rStyle w:val="FigureheadingChar"/>
          <w:b/>
        </w:rPr>
        <w:t>.</w:t>
      </w:r>
      <w:r w:rsidRPr="00644162">
        <w:rPr>
          <w:rStyle w:val="FigureheadingChar"/>
          <w:b/>
        </w:rPr>
        <w:t xml:space="preserve"> Areal Plot: Area Average</w:t>
      </w:r>
      <w:bookmarkEnd w:id="321"/>
    </w:p>
    <w:p w:rsidR="00BA0E86" w:rsidRDefault="000E1BC6" w:rsidP="002D2F72">
      <w:pPr>
        <w:pStyle w:val="BodyText"/>
      </w:pPr>
      <w:r>
        <w:rPr>
          <w:noProof/>
        </w:rPr>
        <w:drawing>
          <wp:inline distT="0" distB="0" distL="0" distR="0" wp14:anchorId="0FA323CB" wp14:editId="00A0D421">
            <wp:extent cx="5867400" cy="5000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rsidR="00BA0E86" w:rsidRDefault="00BA0E86" w:rsidP="002D2F72">
      <w:pPr>
        <w:pStyle w:val="BodyText"/>
      </w:pPr>
    </w:p>
    <w:p w:rsidR="00BA0E86" w:rsidRDefault="00BA0E86" w:rsidP="002D2F72">
      <w:pPr>
        <w:pStyle w:val="BodyText"/>
      </w:pPr>
    </w:p>
    <w:p w:rsidR="00BA0E86" w:rsidRDefault="00BA0E86" w:rsidP="00184994">
      <w:pPr>
        <w:pStyle w:val="Figureheading"/>
        <w:spacing w:before="0"/>
      </w:pPr>
      <w:bookmarkStart w:id="322" w:name="_Toc294621982"/>
      <w:r w:rsidRPr="00644162">
        <w:lastRenderedPageBreak/>
        <w:t xml:space="preserve">Figure </w:t>
      </w:r>
      <w:fldSimple w:instr=" STYLEREF 1 \s ">
        <w:r w:rsidR="00A6772F">
          <w:rPr>
            <w:noProof/>
          </w:rPr>
          <w:t>10</w:t>
        </w:r>
      </w:fldSimple>
      <w:r w:rsidRPr="00644162">
        <w:noBreakHyphen/>
      </w:r>
      <w:r w:rsidR="00B66258">
        <w:t>3</w:t>
      </w:r>
      <w:r w:rsidR="004E1928">
        <w:t>.</w:t>
      </w:r>
      <w:r w:rsidRPr="00644162">
        <w:t xml:space="preserve"> Areal Plot: Area Totals</w:t>
      </w:r>
      <w:bookmarkEnd w:id="322"/>
    </w:p>
    <w:p w:rsidR="00BA0E86" w:rsidRPr="00644162" w:rsidRDefault="000E1BC6" w:rsidP="00F12893">
      <w:pPr>
        <w:jc w:val="center"/>
      </w:pPr>
      <w:r>
        <w:rPr>
          <w:noProof/>
        </w:rPr>
        <w:drawing>
          <wp:inline distT="0" distB="0" distL="0" distR="0" wp14:anchorId="34F69E00" wp14:editId="74183FB0">
            <wp:extent cx="5867400" cy="5000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rsidR="00BA0E86" w:rsidRPr="00184994" w:rsidRDefault="00BA0E86" w:rsidP="002D2F72">
      <w:pPr>
        <w:pStyle w:val="BodyText"/>
      </w:pPr>
    </w:p>
    <w:p w:rsidR="00BA0E86" w:rsidRDefault="00BA0E86" w:rsidP="002D2F72">
      <w:pPr>
        <w:pStyle w:val="BodyText"/>
      </w:pPr>
    </w:p>
    <w:p w:rsidR="00BA0E86" w:rsidRPr="00644162" w:rsidRDefault="00BA0E86" w:rsidP="00184994">
      <w:pPr>
        <w:pStyle w:val="Figureheading"/>
        <w:spacing w:before="0"/>
      </w:pPr>
      <w:bookmarkStart w:id="323" w:name="_Toc294621983"/>
      <w:r w:rsidRPr="00644162">
        <w:lastRenderedPageBreak/>
        <w:t>F</w:t>
      </w:r>
      <w:r w:rsidRPr="00644162">
        <w:rPr>
          <w:rStyle w:val="FigureheadingChar"/>
          <w:b/>
          <w:bCs/>
        </w:rPr>
        <w:t xml:space="preserve">igure </w:t>
      </w:r>
      <w:r w:rsidR="00423D8D" w:rsidRPr="00644162">
        <w:rPr>
          <w:rStyle w:val="FigureheadingChar"/>
          <w:b/>
          <w:bCs/>
        </w:rPr>
        <w:fldChar w:fldCharType="begin"/>
      </w:r>
      <w:r w:rsidRPr="00644162">
        <w:rPr>
          <w:rStyle w:val="FigureheadingChar"/>
          <w:b/>
          <w:bCs/>
        </w:rPr>
        <w:instrText xml:space="preserve"> STYLEREF 1 \s </w:instrText>
      </w:r>
      <w:r w:rsidR="00423D8D" w:rsidRPr="00644162">
        <w:rPr>
          <w:rStyle w:val="FigureheadingChar"/>
          <w:b/>
          <w:bCs/>
        </w:rPr>
        <w:fldChar w:fldCharType="separate"/>
      </w:r>
      <w:r w:rsidR="00A6772F">
        <w:rPr>
          <w:rStyle w:val="FigureheadingChar"/>
          <w:b/>
          <w:bCs/>
          <w:noProof/>
        </w:rPr>
        <w:t>10</w:t>
      </w:r>
      <w:r w:rsidR="00423D8D" w:rsidRPr="00644162">
        <w:rPr>
          <w:rStyle w:val="FigureheadingChar"/>
          <w:b/>
          <w:bCs/>
        </w:rPr>
        <w:fldChar w:fldCharType="end"/>
      </w:r>
      <w:r w:rsidRPr="00644162">
        <w:rPr>
          <w:rStyle w:val="FigureheadingChar"/>
          <w:b/>
          <w:bCs/>
        </w:rPr>
        <w:noBreakHyphen/>
      </w:r>
      <w:r w:rsidR="00B66258">
        <w:rPr>
          <w:rStyle w:val="FigureheadingChar"/>
          <w:b/>
          <w:bCs/>
        </w:rPr>
        <w:t>4</w:t>
      </w:r>
      <w:r w:rsidR="004E1928">
        <w:rPr>
          <w:rStyle w:val="FigureheadingChar"/>
          <w:b/>
          <w:bCs/>
        </w:rPr>
        <w:t>.</w:t>
      </w:r>
      <w:r w:rsidRPr="00644162">
        <w:rPr>
          <w:rStyle w:val="FigureheadingChar"/>
          <w:b/>
          <w:bCs/>
        </w:rPr>
        <w:t xml:space="preserve"> Areal Interpolation Plot: </w:t>
      </w:r>
      <w:r>
        <w:rPr>
          <w:rStyle w:val="FigureheadingChar"/>
          <w:b/>
          <w:bCs/>
        </w:rPr>
        <w:br/>
      </w:r>
      <w:r w:rsidRPr="00644162">
        <w:rPr>
          <w:rStyle w:val="FigureheadingChar"/>
          <w:b/>
          <w:bCs/>
        </w:rPr>
        <w:t>Show Grid (Gridded Data)</w:t>
      </w:r>
      <w:bookmarkEnd w:id="323"/>
    </w:p>
    <w:p w:rsidR="00BA0E86" w:rsidRDefault="000E1BC6" w:rsidP="00F12893">
      <w:pPr>
        <w:jc w:val="center"/>
      </w:pPr>
      <w:r>
        <w:rPr>
          <w:noProof/>
        </w:rPr>
        <w:drawing>
          <wp:inline distT="0" distB="0" distL="0" distR="0" wp14:anchorId="61503889" wp14:editId="5D95D016">
            <wp:extent cx="5867400" cy="5000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rsidR="00BA0E86" w:rsidRDefault="00BA0E86" w:rsidP="00184994">
      <w:pPr>
        <w:pStyle w:val="Figureheading"/>
        <w:spacing w:before="0"/>
      </w:pPr>
    </w:p>
    <w:p w:rsidR="00BA0E86" w:rsidRPr="00644162" w:rsidRDefault="00BA0E86" w:rsidP="00184994">
      <w:pPr>
        <w:pStyle w:val="Figureheading"/>
        <w:spacing w:before="0"/>
      </w:pPr>
      <w:bookmarkStart w:id="324" w:name="_Toc294621984"/>
      <w:r w:rsidRPr="00644162">
        <w:t xml:space="preserve">Figure </w:t>
      </w:r>
      <w:fldSimple w:instr=" STYLEREF 1 \s ">
        <w:r w:rsidR="00A6772F">
          <w:rPr>
            <w:noProof/>
          </w:rPr>
          <w:t>10</w:t>
        </w:r>
      </w:fldSimple>
      <w:r w:rsidRPr="00644162">
        <w:noBreakHyphen/>
      </w:r>
      <w:r w:rsidR="00B66258">
        <w:t>5</w:t>
      </w:r>
      <w:r w:rsidR="004E1928">
        <w:t>.</w:t>
      </w:r>
      <w:r w:rsidRPr="00644162">
        <w:t xml:space="preserve"> Areal Interpolation Plot:</w:t>
      </w:r>
      <w:r>
        <w:br/>
      </w:r>
      <w:r w:rsidRPr="00644162">
        <w:t>Show Selected Areas</w:t>
      </w:r>
      <w:bookmarkEnd w:id="324"/>
    </w:p>
    <w:p w:rsidR="00BA0E86" w:rsidRDefault="000E1BC6" w:rsidP="00F12893">
      <w:pPr>
        <w:jc w:val="center"/>
      </w:pPr>
      <w:r>
        <w:rPr>
          <w:noProof/>
        </w:rPr>
        <w:drawing>
          <wp:inline distT="0" distB="0" distL="0" distR="0" wp14:anchorId="575CC08B" wp14:editId="1C538B8F">
            <wp:extent cx="5838825" cy="443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38825" cy="4438650"/>
                    </a:xfrm>
                    <a:prstGeom prst="rect">
                      <a:avLst/>
                    </a:prstGeom>
                    <a:noFill/>
                    <a:ln>
                      <a:noFill/>
                    </a:ln>
                  </pic:spPr>
                </pic:pic>
              </a:graphicData>
            </a:graphic>
          </wp:inline>
        </w:drawing>
      </w:r>
    </w:p>
    <w:p w:rsidR="00BA0E86" w:rsidRDefault="00BA0E86" w:rsidP="00C7509C">
      <w:pPr>
        <w:rPr>
          <w:b/>
          <w:bCs/>
          <w:i/>
          <w:iCs/>
        </w:rPr>
      </w:pPr>
    </w:p>
    <w:p w:rsidR="00BA0E86" w:rsidRDefault="00BA0E86" w:rsidP="00415134">
      <w:pPr>
        <w:rPr>
          <w:b/>
        </w:rPr>
      </w:pPr>
    </w:p>
    <w:p w:rsidR="00BA0E86" w:rsidRDefault="00BA0E86" w:rsidP="00FD595E">
      <w:pPr>
        <w:pStyle w:val="Heading3"/>
      </w:pPr>
      <w:bookmarkStart w:id="325" w:name="_Toc292295061"/>
      <w:bookmarkStart w:id="326" w:name="_Toc294621885"/>
      <w:r>
        <w:t>Areal Values for Polygon Segment</w:t>
      </w:r>
      <w:bookmarkEnd w:id="325"/>
      <w:bookmarkEnd w:id="326"/>
    </w:p>
    <w:p w:rsidR="00BA0E86" w:rsidRDefault="00BA0E86" w:rsidP="002D2F72">
      <w:pPr>
        <w:pStyle w:val="BodyText"/>
        <w:rPr>
          <w:b/>
          <w:bCs/>
        </w:rPr>
      </w:pPr>
      <w:r>
        <w:t>To view the area, total value, and average value for a selected polygon segment</w:t>
      </w:r>
      <w:r w:rsidR="00BC28FB">
        <w:t xml:space="preserve"> use the mouse cursor to </w:t>
      </w:r>
      <w:r>
        <w:t xml:space="preserve">hover </w:t>
      </w:r>
      <w:r w:rsidR="00BC28FB">
        <w:t xml:space="preserve">over </w:t>
      </w:r>
      <w:r>
        <w:t>a polygon on the map.  The values are shown at the bottom left of th</w:t>
      </w:r>
      <w:r w:rsidR="00B66258">
        <w:t>e information panel (Figure 10-6</w:t>
      </w:r>
      <w:r>
        <w:t>).</w:t>
      </w:r>
    </w:p>
    <w:p w:rsidR="00BA0E86" w:rsidRDefault="00BA0E86" w:rsidP="002206AF">
      <w:pPr>
        <w:pStyle w:val="Figureheading"/>
      </w:pPr>
      <w:bookmarkStart w:id="327" w:name="_Toc294621985"/>
      <w:r>
        <w:lastRenderedPageBreak/>
        <w:t xml:space="preserve">Figure </w:t>
      </w:r>
      <w:fldSimple w:instr=" STYLEREF 1 \s ">
        <w:r w:rsidR="00A6772F">
          <w:rPr>
            <w:noProof/>
          </w:rPr>
          <w:t>10</w:t>
        </w:r>
      </w:fldSimple>
      <w:r w:rsidR="00B66258">
        <w:noBreakHyphen/>
        <w:t>6</w:t>
      </w:r>
      <w:r w:rsidR="004E1928">
        <w:t>.</w:t>
      </w:r>
      <w:r>
        <w:t xml:space="preserve"> Areal Values for Polygon Segments</w:t>
      </w:r>
      <w:bookmarkEnd w:id="327"/>
    </w:p>
    <w:p w:rsidR="00BA0E86" w:rsidRDefault="000E1BC6" w:rsidP="002206AF">
      <w:pPr>
        <w:spacing w:after="480"/>
        <w:jc w:val="center"/>
      </w:pPr>
      <w:r>
        <w:rPr>
          <w:noProof/>
        </w:rPr>
        <w:drawing>
          <wp:inline distT="0" distB="0" distL="0" distR="0" wp14:anchorId="4C1DB87A" wp14:editId="2B3AFDC2">
            <wp:extent cx="5895975"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5975" cy="3686175"/>
                    </a:xfrm>
                    <a:prstGeom prst="rect">
                      <a:avLst/>
                    </a:prstGeom>
                    <a:noFill/>
                    <a:ln>
                      <a:noFill/>
                    </a:ln>
                  </pic:spPr>
                </pic:pic>
              </a:graphicData>
            </a:graphic>
          </wp:inline>
        </w:drawing>
      </w:r>
    </w:p>
    <w:p w:rsidR="00BA0E86" w:rsidRDefault="00BA0E86" w:rsidP="00FD595E">
      <w:pPr>
        <w:pStyle w:val="Heading3"/>
      </w:pPr>
      <w:bookmarkStart w:id="328" w:name="_Toc292295062"/>
      <w:bookmarkStart w:id="329" w:name="_Toc294621886"/>
      <w:r>
        <w:t>View and Export Areal Plot Data in Spreadsheet Format</w:t>
      </w:r>
      <w:bookmarkEnd w:id="328"/>
      <w:bookmarkEnd w:id="329"/>
    </w:p>
    <w:p w:rsidR="00BA0E86" w:rsidRDefault="00BA0E86" w:rsidP="002D2F72">
      <w:pPr>
        <w:pStyle w:val="BodyText"/>
        <w:rPr>
          <w:b/>
          <w:bCs/>
        </w:rPr>
      </w:pPr>
      <w:r>
        <w:t xml:space="preserve">To view the average and total interpolation values for selected formulas in a spreadsheet format, </w:t>
      </w:r>
      <w:r w:rsidRPr="00C7509C">
        <w:rPr>
          <w:b/>
        </w:rPr>
        <w:t>right click</w:t>
      </w:r>
      <w:r>
        <w:t xml:space="preserve"> on the Areal Interpolation Plot and select </w:t>
      </w:r>
      <w:r w:rsidRPr="00C7509C">
        <w:rPr>
          <w:b/>
        </w:rPr>
        <w:t>Area Information</w:t>
      </w:r>
      <w:r>
        <w:rPr>
          <w:b/>
        </w:rPr>
        <w:t xml:space="preserve"> </w:t>
      </w:r>
      <w:r w:rsidRPr="007B7654">
        <w:t>(Figure 10-</w:t>
      </w:r>
      <w:r w:rsidR="00B66258">
        <w:t>7</w:t>
      </w:r>
      <w:r w:rsidRPr="007B7654">
        <w:t>).</w:t>
      </w:r>
      <w:r>
        <w:rPr>
          <w:b/>
        </w:rPr>
        <w:t xml:space="preserve"> </w:t>
      </w:r>
      <w:r w:rsidRPr="007B7654">
        <w:t>The Area Information Spreadsheet contains four column</w:t>
      </w:r>
      <w:r>
        <w:t xml:space="preserve">s: </w:t>
      </w:r>
      <w:r w:rsidRPr="007B7654">
        <w:t>the identification number from the name field for the polygon, the total area, average interpolated value, and total interpolated value</w:t>
      </w:r>
      <w:r w:rsidR="00B66258">
        <w:t xml:space="preserve"> (Figure 10-8</w:t>
      </w:r>
      <w:r>
        <w:t>)</w:t>
      </w:r>
      <w:r w:rsidRPr="007B7654">
        <w:t xml:space="preserve">. At the top of the </w:t>
      </w:r>
      <w:r w:rsidRPr="00D22C36">
        <w:rPr>
          <w:b/>
          <w:bCs/>
        </w:rPr>
        <w:t>Area Information</w:t>
      </w:r>
      <w:r w:rsidRPr="007B7654">
        <w:t xml:space="preserve"> </w:t>
      </w:r>
      <w:r>
        <w:t>t</w:t>
      </w:r>
      <w:r w:rsidRPr="007B7654">
        <w:t xml:space="preserve">ab, the user may select </w:t>
      </w:r>
      <w:r w:rsidRPr="00D22C36">
        <w:rPr>
          <w:b/>
          <w:bCs/>
        </w:rPr>
        <w:t>File&gt;Export</w:t>
      </w:r>
      <w:r w:rsidRPr="007B7654">
        <w:t xml:space="preserve"> t</w:t>
      </w:r>
      <w:r>
        <w:t xml:space="preserve">o </w:t>
      </w:r>
      <w:r w:rsidRPr="007B7654">
        <w:t xml:space="preserve">export the data to a </w:t>
      </w:r>
      <w:r w:rsidR="00B66258">
        <w:t>spreadsheet file (Figure 10-9</w:t>
      </w:r>
      <w:r>
        <w:t xml:space="preserve">).  The save pop-up window allows the user to specify with either a text (.txt) or </w:t>
      </w:r>
      <w:r w:rsidRPr="007B7654">
        <w:t>comma</w:t>
      </w:r>
      <w:r>
        <w:t>-separated-values</w:t>
      </w:r>
      <w:r w:rsidRPr="007B7654">
        <w:t xml:space="preserve"> (*.csv) f</w:t>
      </w:r>
      <w:r>
        <w:t>ormat, also known as a co</w:t>
      </w:r>
      <w:r w:rsidR="00B66258">
        <w:t>mma-delimited file (Figure 10-10</w:t>
      </w:r>
      <w:r>
        <w:t>)</w:t>
      </w:r>
      <w:r w:rsidRPr="007B7654">
        <w:t>.</w:t>
      </w:r>
    </w:p>
    <w:p w:rsidR="00BA0E86" w:rsidRDefault="00BA0E86" w:rsidP="00C7509C">
      <w:pPr>
        <w:rPr>
          <w:b/>
          <w:bCs/>
        </w:rPr>
      </w:pPr>
    </w:p>
    <w:p w:rsidR="00BA0E86" w:rsidRDefault="00BA0E86" w:rsidP="00C7509C">
      <w:pPr>
        <w:rPr>
          <w:b/>
          <w:bCs/>
        </w:rPr>
      </w:pPr>
    </w:p>
    <w:tbl>
      <w:tblPr>
        <w:tblW w:w="9604" w:type="dxa"/>
        <w:tblLook w:val="01E0" w:firstRow="1" w:lastRow="1" w:firstColumn="1" w:lastColumn="1" w:noHBand="0" w:noVBand="0"/>
      </w:tblPr>
      <w:tblGrid>
        <w:gridCol w:w="4406"/>
        <w:gridCol w:w="322"/>
        <w:gridCol w:w="4846"/>
        <w:gridCol w:w="59"/>
      </w:tblGrid>
      <w:tr w:rsidR="00BA0E86" w:rsidTr="009D755F">
        <w:trPr>
          <w:trHeight w:val="4915"/>
        </w:trPr>
        <w:tc>
          <w:tcPr>
            <w:tcW w:w="4708" w:type="dxa"/>
            <w:gridSpan w:val="2"/>
            <w:tcMar>
              <w:left w:w="43" w:type="dxa"/>
              <w:right w:w="43" w:type="dxa"/>
            </w:tcMar>
          </w:tcPr>
          <w:p w:rsidR="00BA0E86" w:rsidRPr="00BB46D4" w:rsidRDefault="00BA0E86" w:rsidP="004271A8">
            <w:pPr>
              <w:pStyle w:val="Figureheading"/>
              <w:spacing w:before="0"/>
              <w:rPr>
                <w:b w:val="0"/>
                <w:bCs w:val="0"/>
              </w:rPr>
            </w:pPr>
            <w:r>
              <w:lastRenderedPageBreak/>
              <w:br w:type="page"/>
            </w:r>
            <w:bookmarkStart w:id="330" w:name="_Toc294621986"/>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7</w:t>
            </w:r>
            <w:r w:rsidRPr="00BB46D4">
              <w:rPr>
                <w:rStyle w:val="FigureheadingChar"/>
                <w:b/>
              </w:rPr>
              <w:t>. Right Click on Area Plot</w:t>
            </w:r>
            <w:bookmarkEnd w:id="330"/>
          </w:p>
          <w:p w:rsidR="00BA0E86" w:rsidRDefault="00D4507D" w:rsidP="0091368C">
            <w:pPr>
              <w:pStyle w:val="Figure"/>
              <w:framePr w:hSpace="0" w:vSpace="0" w:wrap="auto" w:vAnchor="margin" w:xAlign="left" w:yAlign="inline"/>
              <w:shd w:val="solid" w:color="FFFFFF" w:fill="FFFFFF"/>
            </w:pPr>
            <w:r>
              <w:object w:dxaOrig="9855" w:dyaOrig="11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9pt;height:258.7pt" o:ole="">
                  <v:imagedata r:id="rId79" o:title=""/>
                </v:shape>
                <o:OLEObject Type="Embed" ProgID="PBrush" ShapeID="_x0000_i1025" DrawAspect="Content" ObjectID="_1368363724" r:id="rId80"/>
              </w:object>
            </w:r>
          </w:p>
        </w:tc>
        <w:tc>
          <w:tcPr>
            <w:tcW w:w="4896" w:type="dxa"/>
            <w:gridSpan w:val="2"/>
          </w:tcPr>
          <w:p w:rsidR="00BA0E86" w:rsidRPr="00BB46D4" w:rsidRDefault="00BA0E86" w:rsidP="004271A8">
            <w:pPr>
              <w:pStyle w:val="Figureheading"/>
              <w:spacing w:before="0"/>
            </w:pPr>
            <w:bookmarkStart w:id="331" w:name="_Toc294621987"/>
            <w:r w:rsidRPr="00BB46D4">
              <w:t xml:space="preserve">Figure </w:t>
            </w:r>
            <w:fldSimple w:instr=" STYLEREF 1 \s ">
              <w:r w:rsidR="00A6772F">
                <w:rPr>
                  <w:noProof/>
                </w:rPr>
                <w:t>10</w:t>
              </w:r>
            </w:fldSimple>
            <w:r w:rsidRPr="00BB46D4">
              <w:noBreakHyphen/>
            </w:r>
            <w:r w:rsidR="00B66258">
              <w:t>8</w:t>
            </w:r>
            <w:r w:rsidRPr="00BB46D4">
              <w:t>. Area Information</w:t>
            </w:r>
            <w:r>
              <w:t xml:space="preserve"> Spreadsheet</w:t>
            </w:r>
            <w:bookmarkEnd w:id="331"/>
          </w:p>
          <w:p w:rsidR="009D755F" w:rsidRDefault="00BA0E86" w:rsidP="00F618DD">
            <w:pPr>
              <w:pStyle w:val="Figure"/>
              <w:framePr w:hSpace="0" w:vSpace="0" w:wrap="auto" w:vAnchor="margin" w:xAlign="left" w:yAlign="inline"/>
              <w:shd w:val="solid" w:color="FFFFFF" w:fill="FFFFFF"/>
            </w:pPr>
            <w:r>
              <w:object w:dxaOrig="9000" w:dyaOrig="8175">
                <v:shape id="_x0000_i1026" type="#_x0000_t75" style="width:234.4pt;height:207.65pt" o:ole="">
                  <v:imagedata r:id="rId81" o:title=""/>
                </v:shape>
                <o:OLEObject Type="Embed" ProgID="PBrush" ShapeID="_x0000_i1026" DrawAspect="Content" ObjectID="_1368363725" r:id="rId82"/>
              </w:object>
            </w:r>
          </w:p>
          <w:p w:rsidR="00BA0E86" w:rsidRDefault="00BA0E86"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p w:rsidR="009D755F" w:rsidRDefault="009D755F" w:rsidP="00F618DD">
            <w:pPr>
              <w:pStyle w:val="Figure"/>
              <w:framePr w:hSpace="0" w:vSpace="0" w:wrap="auto" w:vAnchor="margin" w:xAlign="left" w:yAlign="inline"/>
              <w:shd w:val="solid" w:color="FFFFFF" w:fill="FFFFFF"/>
            </w:pPr>
          </w:p>
        </w:tc>
      </w:tr>
      <w:tr w:rsidR="009D755F" w:rsidTr="009D755F">
        <w:trPr>
          <w:gridAfter w:val="1"/>
          <w:wAfter w:w="54" w:type="dxa"/>
          <w:trHeight w:val="4915"/>
        </w:trPr>
        <w:tc>
          <w:tcPr>
            <w:tcW w:w="4366" w:type="dxa"/>
            <w:tcMar>
              <w:left w:w="43" w:type="dxa"/>
              <w:right w:w="43" w:type="dxa"/>
            </w:tcMar>
          </w:tcPr>
          <w:p w:rsidR="009D755F" w:rsidRPr="00BB46D4" w:rsidRDefault="009D755F" w:rsidP="009D755F">
            <w:pPr>
              <w:pStyle w:val="Figureheading"/>
              <w:spacing w:before="0"/>
              <w:rPr>
                <w:b w:val="0"/>
                <w:bCs w:val="0"/>
              </w:rPr>
            </w:pPr>
            <w:bookmarkStart w:id="332" w:name="_Toc294621988"/>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9</w:t>
            </w:r>
            <w:r>
              <w:rPr>
                <w:rStyle w:val="FigureheadingChar"/>
                <w:b/>
              </w:rPr>
              <w:t>.</w:t>
            </w:r>
            <w:r w:rsidRPr="00BB46D4">
              <w:rPr>
                <w:rStyle w:val="FigureheadingChar"/>
                <w:b/>
              </w:rPr>
              <w:t xml:space="preserve"> Export </w:t>
            </w:r>
            <w:r>
              <w:rPr>
                <w:rStyle w:val="FigureheadingChar"/>
                <w:b/>
              </w:rPr>
              <w:t>Spreadsheet</w:t>
            </w:r>
            <w:bookmarkEnd w:id="332"/>
          </w:p>
          <w:p w:rsidR="009D755F" w:rsidRDefault="009D755F" w:rsidP="009D755F">
            <w:pPr>
              <w:pStyle w:val="Figure"/>
              <w:framePr w:hSpace="0" w:vSpace="0" w:wrap="auto" w:vAnchor="margin" w:xAlign="left" w:yAlign="inline"/>
              <w:shd w:val="solid" w:color="FFFFFF" w:fill="FFFFFF"/>
            </w:pPr>
            <w:r>
              <w:object w:dxaOrig="8640" w:dyaOrig="7305">
                <v:shape id="_x0000_i1027" type="#_x0000_t75" style="width:3in;height:178.35pt" o:ole="">
                  <v:imagedata r:id="rId83" o:title=""/>
                </v:shape>
                <o:OLEObject Type="Embed" ProgID="PBrush" ShapeID="_x0000_i1027" DrawAspect="Content" ObjectID="_1368363726" r:id="rId84"/>
              </w:object>
            </w:r>
          </w:p>
        </w:tc>
        <w:tc>
          <w:tcPr>
            <w:tcW w:w="5184" w:type="dxa"/>
            <w:gridSpan w:val="2"/>
          </w:tcPr>
          <w:p w:rsidR="009D755F" w:rsidRPr="00BB46D4" w:rsidRDefault="009D755F" w:rsidP="009D755F">
            <w:pPr>
              <w:pStyle w:val="Figureheading"/>
              <w:spacing w:before="0"/>
            </w:pPr>
            <w:bookmarkStart w:id="333" w:name="_Toc294621989"/>
            <w:r w:rsidRPr="00BB46D4">
              <w:t xml:space="preserve">Figure </w:t>
            </w:r>
            <w:fldSimple w:instr=" STYLEREF 1 \s ">
              <w:r w:rsidR="00A6772F">
                <w:rPr>
                  <w:noProof/>
                </w:rPr>
                <w:t>10</w:t>
              </w:r>
            </w:fldSimple>
            <w:r w:rsidRPr="00BB46D4">
              <w:noBreakHyphen/>
            </w:r>
            <w:r w:rsidR="00B66258">
              <w:t>10</w:t>
            </w:r>
            <w:r>
              <w:t>.</w:t>
            </w:r>
            <w:r w:rsidRPr="00BB46D4">
              <w:t xml:space="preserve"> </w:t>
            </w:r>
            <w:r>
              <w:t>Name and save</w:t>
            </w:r>
            <w:r w:rsidRPr="00BB46D4">
              <w:t xml:space="preserve"> </w:t>
            </w:r>
            <w:r>
              <w:t>spreadsheet</w:t>
            </w:r>
            <w:bookmarkEnd w:id="333"/>
          </w:p>
          <w:p w:rsidR="009D755F" w:rsidRDefault="000E1BC6" w:rsidP="009D755F">
            <w:pPr>
              <w:pStyle w:val="Figure"/>
              <w:framePr w:hSpace="0" w:vSpace="0" w:wrap="auto" w:vAnchor="margin" w:xAlign="left" w:yAlign="inline"/>
              <w:shd w:val="solid" w:color="FFFFFF" w:fill="FFFFFF"/>
            </w:pPr>
            <w:r>
              <w:rPr>
                <w:b w:val="0"/>
                <w:noProof/>
              </w:rPr>
              <w:drawing>
                <wp:inline distT="0" distB="0" distL="0" distR="0" wp14:anchorId="1125C25D" wp14:editId="709E16D0">
                  <wp:extent cx="2990850" cy="2181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0850" cy="2181225"/>
                          </a:xfrm>
                          <a:prstGeom prst="rect">
                            <a:avLst/>
                          </a:prstGeom>
                          <a:noFill/>
                          <a:ln>
                            <a:noFill/>
                          </a:ln>
                        </pic:spPr>
                      </pic:pic>
                    </a:graphicData>
                  </a:graphic>
                </wp:inline>
              </w:drawing>
            </w:r>
          </w:p>
        </w:tc>
      </w:tr>
    </w:tbl>
    <w:p w:rsidR="00BA0E86" w:rsidRDefault="00BA0E86" w:rsidP="00C7509C">
      <w:pPr>
        <w:pStyle w:val="Figureheading"/>
        <w:jc w:val="left"/>
      </w:pPr>
    </w:p>
    <w:p w:rsidR="00BA0E86" w:rsidRDefault="00BA0E86" w:rsidP="00FD595E">
      <w:pPr>
        <w:pStyle w:val="Heading3"/>
      </w:pPr>
      <w:bookmarkStart w:id="334" w:name="_Toc292295063"/>
      <w:bookmarkStart w:id="335" w:name="_Toc294621887"/>
      <w:r>
        <w:t>Export Areal Plot Data to Shapefiles</w:t>
      </w:r>
      <w:bookmarkEnd w:id="334"/>
      <w:bookmarkEnd w:id="335"/>
    </w:p>
    <w:p w:rsidR="00BA0E86" w:rsidRDefault="00BA0E86" w:rsidP="002D2F72">
      <w:pPr>
        <w:pStyle w:val="BodyText"/>
        <w:rPr>
          <w:rFonts w:eastAsia="SimSun-PUA"/>
        </w:rPr>
      </w:pPr>
      <w:r w:rsidRPr="00C7509C">
        <w:rPr>
          <w:rFonts w:eastAsia="SimSun-PUA"/>
        </w:rPr>
        <w:lastRenderedPageBreak/>
        <w:t xml:space="preserve">At the top of the </w:t>
      </w:r>
      <w:r w:rsidRPr="00D22C36">
        <w:rPr>
          <w:rFonts w:eastAsia="SimSun-PUA"/>
          <w:b/>
          <w:bCs/>
        </w:rPr>
        <w:t>Area Information</w:t>
      </w:r>
      <w:r w:rsidRPr="00C7509C">
        <w:rPr>
          <w:rFonts w:eastAsia="SimSun-PUA"/>
        </w:rPr>
        <w:t xml:space="preserve"> </w:t>
      </w:r>
      <w:r>
        <w:rPr>
          <w:rFonts w:eastAsia="SimSun-PUA"/>
        </w:rPr>
        <w:t>t</w:t>
      </w:r>
      <w:r w:rsidRPr="00C7509C">
        <w:rPr>
          <w:rFonts w:eastAsia="SimSun-PUA"/>
        </w:rPr>
        <w:t>ab</w:t>
      </w:r>
      <w:r w:rsidR="00651148">
        <w:rPr>
          <w:rFonts w:eastAsia="SimSun-PUA"/>
        </w:rPr>
        <w:t xml:space="preserve"> (Figure 10-11)</w:t>
      </w:r>
      <w:r w:rsidRPr="00C7509C">
        <w:rPr>
          <w:rFonts w:eastAsia="SimSun-PUA"/>
        </w:rPr>
        <w:t xml:space="preserve">, the user may select </w:t>
      </w:r>
      <w:r w:rsidRPr="00D22C36">
        <w:rPr>
          <w:rFonts w:eastAsia="SimSun-PUA"/>
          <w:b/>
          <w:bCs/>
        </w:rPr>
        <w:t>File&gt;Export Shape Files</w:t>
      </w:r>
      <w:r w:rsidRPr="00C7509C">
        <w:rPr>
          <w:rFonts w:eastAsia="SimSun-PUA"/>
        </w:rPr>
        <w:t xml:space="preserve"> to export the data to a shapefile.</w:t>
      </w:r>
      <w:r w:rsidR="00651148">
        <w:rPr>
          <w:rFonts w:eastAsia="SimSun-PUA"/>
        </w:rPr>
        <w:t xml:space="preserve"> In the Save pop-up window (Figure 10-12), input the name in the File Name field, and select file type: Shapefile (*.shp).</w:t>
      </w:r>
      <w:r w:rsidRPr="00C7509C">
        <w:rPr>
          <w:rFonts w:eastAsia="SimSun-PUA"/>
        </w:rPr>
        <w:t xml:space="preserve">  </w:t>
      </w:r>
      <w:r>
        <w:rPr>
          <w:rFonts w:eastAsia="SimSun-PUA"/>
        </w:rPr>
        <w:t xml:space="preserve">The data provided in the spreadsheet—name field, total area, average value, total value—are exported to the shapefile.  A GIS program such as </w:t>
      </w:r>
      <w:r w:rsidRPr="00F618DD">
        <w:rPr>
          <w:rFonts w:eastAsia="SimSun-PUA"/>
        </w:rPr>
        <w:t xml:space="preserve">User-friendly Desktop Internet GIS (uDig; </w:t>
      </w:r>
      <w:hyperlink r:id="rId86" w:history="1">
        <w:r w:rsidRPr="00F618DD">
          <w:rPr>
            <w:rStyle w:val="Hyperlink"/>
            <w:rFonts w:eastAsia="SimSun-PUA"/>
          </w:rPr>
          <w:t>http://udig.refractions.net/</w:t>
        </w:r>
      </w:hyperlink>
      <w:r w:rsidRPr="00F618DD">
        <w:rPr>
          <w:rFonts w:eastAsia="SimSun-PUA"/>
        </w:rPr>
        <w:t>)</w:t>
      </w:r>
      <w:r>
        <w:rPr>
          <w:rFonts w:eastAsia="SimSun-PUA"/>
        </w:rPr>
        <w:t xml:space="preserve">, </w:t>
      </w:r>
      <w:r w:rsidRPr="00F618DD">
        <w:rPr>
          <w:rFonts w:eastAsia="SimSun-PUA"/>
        </w:rPr>
        <w:t>an open</w:t>
      </w:r>
      <w:r>
        <w:rPr>
          <w:rFonts w:eastAsia="SimSun-PUA"/>
        </w:rPr>
        <w:t>-</w:t>
      </w:r>
      <w:r w:rsidRPr="00F618DD">
        <w:rPr>
          <w:rFonts w:eastAsia="SimSun-PUA"/>
        </w:rPr>
        <w:t>source Java program</w:t>
      </w:r>
      <w:r>
        <w:rPr>
          <w:rFonts w:eastAsia="SimSun-PUA"/>
        </w:rPr>
        <w:t>,</w:t>
      </w:r>
      <w:r w:rsidRPr="00F618DD">
        <w:rPr>
          <w:rFonts w:eastAsia="SimSun-PUA"/>
        </w:rPr>
        <w:t xml:space="preserve"> may be used to view the shapefiles generated by VERDI.  </w:t>
      </w:r>
      <w:r>
        <w:rPr>
          <w:rFonts w:eastAsia="SimSun-PUA"/>
        </w:rPr>
        <w:t xml:space="preserve">The shapefiles are saved as five separate files that must be kept together as part of the ESRI format (*.shp, *.dbf, *.prj, *.shx, and *.fix).  </w:t>
      </w:r>
      <w:r w:rsidRPr="00F618DD">
        <w:rPr>
          <w:rFonts w:eastAsia="SimSun-PUA"/>
        </w:rPr>
        <w:t xml:space="preserve">There are no units assigned to the data that are saved in the shapefile, so it </w:t>
      </w:r>
      <w:r>
        <w:rPr>
          <w:rFonts w:eastAsia="SimSun-PUA"/>
        </w:rPr>
        <w:t>is</w:t>
      </w:r>
      <w:r w:rsidRPr="00F618DD">
        <w:rPr>
          <w:rFonts w:eastAsia="SimSun-PUA"/>
        </w:rPr>
        <w:t xml:space="preserve"> important for the user to keep a copy of the comma</w:t>
      </w:r>
      <w:r>
        <w:rPr>
          <w:rFonts w:eastAsia="SimSun-PUA"/>
        </w:rPr>
        <w:t>-</w:t>
      </w:r>
      <w:r w:rsidRPr="00F618DD">
        <w:rPr>
          <w:rFonts w:eastAsia="SimSun-PUA"/>
        </w:rPr>
        <w:t>delimited text file</w:t>
      </w:r>
      <w:r>
        <w:rPr>
          <w:rFonts w:eastAsia="SimSun-PUA"/>
        </w:rPr>
        <w:t>, or to keep some alternative text file that specifies the units for each data field</w:t>
      </w:r>
      <w:r w:rsidRPr="00F618DD">
        <w:rPr>
          <w:rFonts w:eastAsia="SimSun-PUA"/>
        </w:rPr>
        <w:t>.</w:t>
      </w:r>
    </w:p>
    <w:p w:rsidR="00BA0E86" w:rsidRPr="00C7509C" w:rsidRDefault="00BA0E86" w:rsidP="002D2F72">
      <w:pPr>
        <w:pStyle w:val="BodyText"/>
        <w:rPr>
          <w:rFonts w:eastAsia="SimSun-PUA"/>
        </w:rPr>
      </w:pPr>
    </w:p>
    <w:tbl>
      <w:tblPr>
        <w:tblW w:w="9526" w:type="dxa"/>
        <w:tblLook w:val="01E0" w:firstRow="1" w:lastRow="1" w:firstColumn="1" w:lastColumn="1" w:noHBand="0" w:noVBand="0"/>
      </w:tblPr>
      <w:tblGrid>
        <w:gridCol w:w="4392"/>
        <w:gridCol w:w="5175"/>
      </w:tblGrid>
      <w:tr w:rsidR="00BA0E86" w:rsidTr="004D757A">
        <w:trPr>
          <w:trHeight w:val="4915"/>
        </w:trPr>
        <w:tc>
          <w:tcPr>
            <w:tcW w:w="4883" w:type="dxa"/>
            <w:tcMar>
              <w:left w:w="43" w:type="dxa"/>
              <w:right w:w="43" w:type="dxa"/>
            </w:tcMar>
          </w:tcPr>
          <w:p w:rsidR="00BA0E86" w:rsidRPr="00BB46D4" w:rsidRDefault="00BA0E86" w:rsidP="004D757A">
            <w:pPr>
              <w:pStyle w:val="Figureheading"/>
              <w:spacing w:before="0"/>
              <w:rPr>
                <w:b w:val="0"/>
                <w:bCs w:val="0"/>
              </w:rPr>
            </w:pPr>
            <w:r>
              <w:br w:type="page"/>
            </w:r>
            <w:bookmarkStart w:id="336" w:name="_Toc294621990"/>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11</w:t>
            </w:r>
            <w:r w:rsidR="004E1928">
              <w:rPr>
                <w:rStyle w:val="FigureheadingChar"/>
                <w:b/>
              </w:rPr>
              <w:t>.</w:t>
            </w:r>
            <w:r w:rsidRPr="00BB46D4">
              <w:rPr>
                <w:rStyle w:val="FigureheadingChar"/>
                <w:b/>
              </w:rPr>
              <w:t xml:space="preserve"> Export Shapefile</w:t>
            </w:r>
            <w:bookmarkEnd w:id="336"/>
          </w:p>
          <w:p w:rsidR="00BA0E86" w:rsidRDefault="00BA0E86" w:rsidP="004D757A">
            <w:pPr>
              <w:pStyle w:val="Figure"/>
              <w:framePr w:hSpace="0" w:vSpace="0" w:wrap="auto" w:vAnchor="margin" w:xAlign="left" w:yAlign="inline"/>
              <w:shd w:val="solid" w:color="FFFFFF" w:fill="FFFFFF"/>
            </w:pPr>
            <w:r>
              <w:object w:dxaOrig="8715" w:dyaOrig="7740">
                <v:shape id="_x0000_i1028" type="#_x0000_t75" style="width:215.15pt;height:194.25pt" o:ole="">
                  <v:imagedata r:id="rId87" o:title=""/>
                </v:shape>
                <o:OLEObject Type="Embed" ProgID="PBrush" ShapeID="_x0000_i1028" DrawAspect="Content" ObjectID="_1368363727" r:id="rId88"/>
              </w:object>
            </w:r>
          </w:p>
        </w:tc>
        <w:tc>
          <w:tcPr>
            <w:tcW w:w="4643" w:type="dxa"/>
          </w:tcPr>
          <w:p w:rsidR="00BA0E86" w:rsidRPr="00BB46D4" w:rsidRDefault="00BA0E86" w:rsidP="004D757A">
            <w:pPr>
              <w:pStyle w:val="Figureheading"/>
              <w:spacing w:before="0"/>
            </w:pPr>
            <w:bookmarkStart w:id="337" w:name="_Toc294621991"/>
            <w:r w:rsidRPr="00BB46D4">
              <w:t xml:space="preserve">Figure </w:t>
            </w:r>
            <w:fldSimple w:instr=" STYLEREF 1 \s ">
              <w:r w:rsidR="00A6772F">
                <w:rPr>
                  <w:noProof/>
                </w:rPr>
                <w:t>10</w:t>
              </w:r>
            </w:fldSimple>
            <w:r w:rsidRPr="00BB46D4">
              <w:noBreakHyphen/>
            </w:r>
            <w:r w:rsidR="00B66258">
              <w:t>12</w:t>
            </w:r>
            <w:r w:rsidR="004E1928">
              <w:t>.</w:t>
            </w:r>
            <w:r w:rsidRPr="00BB46D4">
              <w:t xml:space="preserve"> </w:t>
            </w:r>
            <w:r>
              <w:t>Name and save</w:t>
            </w:r>
            <w:r w:rsidRPr="00BB46D4">
              <w:t xml:space="preserve"> </w:t>
            </w:r>
            <w:r>
              <w:t>s</w:t>
            </w:r>
            <w:r w:rsidRPr="00BB46D4">
              <w:t>hapefile</w:t>
            </w:r>
            <w:bookmarkEnd w:id="337"/>
          </w:p>
          <w:p w:rsidR="00BA0E86" w:rsidRDefault="00BA0E86" w:rsidP="004D757A">
            <w:pPr>
              <w:pStyle w:val="Figure"/>
              <w:framePr w:hSpace="0" w:vSpace="0" w:wrap="auto" w:vAnchor="margin" w:xAlign="left" w:yAlign="inline"/>
              <w:shd w:val="solid" w:color="FFFFFF" w:fill="FFFFFF"/>
            </w:pPr>
            <w:r>
              <w:object w:dxaOrig="8715" w:dyaOrig="6390">
                <v:shape id="_x0000_i1029" type="#_x0000_t75" style="width:247.8pt;height:182.5pt" o:ole="">
                  <v:imagedata r:id="rId89" o:title=""/>
                </v:shape>
                <o:OLEObject Type="Embed" ProgID="PBrush" ShapeID="_x0000_i1029" DrawAspect="Content" ObjectID="_1368363728" r:id="rId90"/>
              </w:object>
            </w:r>
          </w:p>
        </w:tc>
      </w:tr>
    </w:tbl>
    <w:p w:rsidR="00BA0E86" w:rsidRPr="00DE7197" w:rsidRDefault="00BA0E86" w:rsidP="001F222E">
      <w:pPr>
        <w:pStyle w:val="Heading2"/>
      </w:pPr>
      <w:r>
        <w:t xml:space="preserve"> </w:t>
      </w:r>
      <w:bookmarkStart w:id="338" w:name="_Toc292295064"/>
      <w:bookmarkStart w:id="339" w:name="_Toc294621888"/>
      <w:r w:rsidRPr="00C7509C">
        <w:t>Vertical Cross Section</w:t>
      </w:r>
      <w:bookmarkEnd w:id="306"/>
      <w:r w:rsidRPr="00DE7197">
        <w:t xml:space="preserve"> Plot</w:t>
      </w:r>
      <w:bookmarkEnd w:id="338"/>
      <w:bookmarkEnd w:id="339"/>
    </w:p>
    <w:p w:rsidR="00BA0E86" w:rsidRDefault="00BA0E86" w:rsidP="002D2F72">
      <w:pPr>
        <w:pStyle w:val="BodyText"/>
      </w:pPr>
      <w:r>
        <w:t xml:space="preserve">The </w:t>
      </w:r>
      <w:r w:rsidRPr="00CF1B7C">
        <w:rPr>
          <w:b/>
        </w:rPr>
        <w:t>vertical cross section plot</w:t>
      </w:r>
      <w:r>
        <w:t xml:space="preserve"> allows you to sh</w:t>
      </w:r>
      <w:r w:rsidR="00651148">
        <w:t>ow a slice of data (Figure 10-13</w:t>
      </w:r>
      <w:r>
        <w:t>). A popup dial</w:t>
      </w:r>
      <w:r w:rsidR="00651148">
        <w:t>og box (Figure 10-14</w:t>
      </w:r>
      <w:r>
        <w:t xml:space="preserve">) prompts you for information needed to create the plot. You will need to enter either the column to be used (for an </w:t>
      </w:r>
      <w:r>
        <w:rPr>
          <w:i/>
        </w:rPr>
        <w:t>x</w:t>
      </w:r>
      <w:r>
        <w:t xml:space="preserve">-axis cross section) or the row to be used (for a </w:t>
      </w:r>
      <w:r>
        <w:rPr>
          <w:i/>
        </w:rPr>
        <w:t>y</w:t>
      </w:r>
      <w:r>
        <w:t xml:space="preserve">-axis cross section) in the plot. The current time step on the plot can be changed using the </w:t>
      </w:r>
      <w:r w:rsidRPr="00E824F3">
        <w:rPr>
          <w:b/>
        </w:rPr>
        <w:t xml:space="preserve">Time Step </w:t>
      </w:r>
      <w:r w:rsidRPr="003F010D">
        <w:rPr>
          <w:bCs/>
        </w:rPr>
        <w:t>spinner control</w:t>
      </w:r>
      <w:r>
        <w:t xml:space="preserve"> above the plot. There is also a </w:t>
      </w:r>
      <w:r w:rsidRPr="00E824F3">
        <w:rPr>
          <w:b/>
        </w:rPr>
        <w:t xml:space="preserve">Column </w:t>
      </w:r>
      <w:r w:rsidRPr="003F010D">
        <w:rPr>
          <w:bCs/>
        </w:rPr>
        <w:t>spinner control</w:t>
      </w:r>
      <w:r>
        <w:t xml:space="preserve"> to change the column number (or row number). The cross-section</w:t>
      </w:r>
      <w:r w:rsidRPr="006B3921">
        <w:t xml:space="preserve"> </w:t>
      </w:r>
      <w:r>
        <w:t>column number (or row number) is included in the title of the plot.</w:t>
      </w:r>
    </w:p>
    <w:p w:rsidR="00BA0E86" w:rsidRDefault="00BA0E86" w:rsidP="00A41E93">
      <w:pPr>
        <w:pStyle w:val="Figureheading"/>
      </w:pPr>
      <w:bookmarkStart w:id="340" w:name="_Toc197166212"/>
      <w:bookmarkStart w:id="341" w:name="_Toc241299267"/>
      <w:bookmarkStart w:id="342" w:name="_Toc241299403"/>
      <w:bookmarkStart w:id="343" w:name="_Toc294621992"/>
      <w:r>
        <w:lastRenderedPageBreak/>
        <w:t xml:space="preserve">Figure </w:t>
      </w:r>
      <w:fldSimple w:instr=" STYLEREF 1 \s ">
        <w:r w:rsidR="00A6772F">
          <w:rPr>
            <w:noProof/>
          </w:rPr>
          <w:t>10</w:t>
        </w:r>
      </w:fldSimple>
      <w:r w:rsidR="00B66258">
        <w:noBreakHyphen/>
        <w:t>13</w:t>
      </w:r>
      <w:r w:rsidR="004E1928">
        <w:t>.</w:t>
      </w:r>
      <w:r>
        <w:t xml:space="preserve"> Vertical Cross Section Plot</w:t>
      </w:r>
      <w:bookmarkEnd w:id="340"/>
      <w:bookmarkEnd w:id="341"/>
      <w:bookmarkEnd w:id="342"/>
      <w:bookmarkEnd w:id="343"/>
    </w:p>
    <w:p w:rsidR="00BA0E86" w:rsidRDefault="000E1BC6" w:rsidP="0004623F">
      <w:pPr>
        <w:spacing w:after="480"/>
        <w:jc w:val="center"/>
      </w:pPr>
      <w:r>
        <w:rPr>
          <w:noProof/>
        </w:rPr>
        <w:drawing>
          <wp:inline distT="0" distB="0" distL="0" distR="0" wp14:anchorId="1130EB8D" wp14:editId="1CC93520">
            <wp:extent cx="5524500" cy="4838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4838700"/>
                    </a:xfrm>
                    <a:prstGeom prst="rect">
                      <a:avLst/>
                    </a:prstGeom>
                    <a:noFill/>
                    <a:ln>
                      <a:noFill/>
                    </a:ln>
                  </pic:spPr>
                </pic:pic>
              </a:graphicData>
            </a:graphic>
          </wp:inline>
        </w:drawing>
      </w:r>
    </w:p>
    <w:p w:rsidR="00BA0E86" w:rsidRDefault="00BA0E86" w:rsidP="00A41E93">
      <w:pPr>
        <w:pStyle w:val="Figureheading"/>
      </w:pPr>
      <w:bookmarkStart w:id="344" w:name="_Toc189028010"/>
      <w:bookmarkStart w:id="345" w:name="_Toc197166213"/>
      <w:bookmarkStart w:id="346" w:name="_Toc241299268"/>
      <w:bookmarkStart w:id="347" w:name="_Toc241299404"/>
      <w:bookmarkStart w:id="348" w:name="_Toc294621993"/>
      <w:bookmarkEnd w:id="344"/>
      <w:r>
        <w:t xml:space="preserve">Figure </w:t>
      </w:r>
      <w:fldSimple w:instr=" STYLEREF 1 \s ">
        <w:r w:rsidR="00A6772F">
          <w:rPr>
            <w:noProof/>
          </w:rPr>
          <w:t>10</w:t>
        </w:r>
      </w:fldSimple>
      <w:r w:rsidR="00B66258">
        <w:noBreakHyphen/>
        <w:t>14</w:t>
      </w:r>
      <w:r w:rsidR="004E1928">
        <w:t>.</w:t>
      </w:r>
      <w:r>
        <w:t xml:space="preserve"> Vertical Cross Section Dialog Box</w:t>
      </w:r>
      <w:bookmarkEnd w:id="345"/>
      <w:bookmarkEnd w:id="346"/>
      <w:bookmarkEnd w:id="347"/>
      <w:bookmarkEnd w:id="348"/>
    </w:p>
    <w:p w:rsidR="00BA0E86" w:rsidRDefault="000E1BC6" w:rsidP="00042F7A">
      <w:pPr>
        <w:spacing w:after="480"/>
        <w:jc w:val="center"/>
      </w:pPr>
      <w:r>
        <w:rPr>
          <w:noProof/>
        </w:rPr>
        <w:drawing>
          <wp:inline distT="0" distB="0" distL="0" distR="0" wp14:anchorId="6E07C93D" wp14:editId="3BC02757">
            <wp:extent cx="1752600" cy="1885950"/>
            <wp:effectExtent l="0" t="0" r="0"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52600" cy="1885950"/>
                    </a:xfrm>
                    <a:prstGeom prst="rect">
                      <a:avLst/>
                    </a:prstGeom>
                    <a:noFill/>
                    <a:ln>
                      <a:noFill/>
                    </a:ln>
                  </pic:spPr>
                </pic:pic>
              </a:graphicData>
            </a:graphic>
          </wp:inline>
        </w:drawing>
      </w:r>
    </w:p>
    <w:p w:rsidR="00BA0E86" w:rsidRDefault="00BA0E86" w:rsidP="001F222E">
      <w:pPr>
        <w:pStyle w:val="Heading2"/>
      </w:pPr>
      <w:bookmarkStart w:id="349" w:name="_Toc197166156"/>
      <w:bookmarkStart w:id="350" w:name="_Toc292295065"/>
      <w:bookmarkStart w:id="351" w:name="_Toc294621889"/>
      <w:r>
        <w:lastRenderedPageBreak/>
        <w:t>Time Series</w:t>
      </w:r>
      <w:bookmarkEnd w:id="349"/>
      <w:r w:rsidRPr="001E6293">
        <w:t xml:space="preserve"> </w:t>
      </w:r>
      <w:r>
        <w:t>Plot</w:t>
      </w:r>
      <w:bookmarkEnd w:id="350"/>
      <w:bookmarkEnd w:id="351"/>
    </w:p>
    <w:p w:rsidR="00BA0E86" w:rsidRDefault="00BA0E86" w:rsidP="002D2F72">
      <w:pPr>
        <w:pStyle w:val="BodyText"/>
      </w:pPr>
      <w:r>
        <w:t xml:space="preserve">The </w:t>
      </w:r>
      <w:r w:rsidRPr="00CF1B7C">
        <w:rPr>
          <w:b/>
        </w:rPr>
        <w:t>time series plot</w:t>
      </w:r>
      <w:r>
        <w:t xml:space="preserve"> shows a line graph with the averag</w:t>
      </w:r>
      <w:r w:rsidR="00651148">
        <w:t>e values over time (Figure 10-15</w:t>
      </w:r>
      <w:r>
        <w:t xml:space="preserve">). The plot is made for the formula’s selected domain, layer range, and time-step range.  Each time step’s data are averaged linearly to produce that time step’s data point.  The current layer can be changed using the </w:t>
      </w:r>
      <w:r w:rsidRPr="00CF1B7C">
        <w:rPr>
          <w:b/>
        </w:rPr>
        <w:t xml:space="preserve">Layer </w:t>
      </w:r>
      <w:r w:rsidRPr="00551E30">
        <w:rPr>
          <w:bCs/>
        </w:rPr>
        <w:t>spinner control</w:t>
      </w:r>
      <w:r>
        <w:t xml:space="preserve"> above the plot. The layer value listed in the title is updated when you change the layer.</w:t>
      </w:r>
    </w:p>
    <w:p w:rsidR="00BA0E86" w:rsidRDefault="00BA0E86" w:rsidP="00551E30">
      <w:pPr>
        <w:pStyle w:val="Figureheading"/>
        <w:tabs>
          <w:tab w:val="center" w:pos="4680"/>
          <w:tab w:val="left" w:pos="7095"/>
        </w:tabs>
        <w:jc w:val="left"/>
      </w:pPr>
      <w:bookmarkStart w:id="352" w:name="_Toc197166214"/>
      <w:r>
        <w:tab/>
      </w:r>
      <w:bookmarkStart w:id="353" w:name="_Toc241299269"/>
      <w:bookmarkStart w:id="354" w:name="_Toc241299405"/>
      <w:bookmarkStart w:id="355" w:name="_Toc294621994"/>
      <w:r>
        <w:t xml:space="preserve">Figure </w:t>
      </w:r>
      <w:fldSimple w:instr=" STYLEREF 1 \s ">
        <w:r w:rsidR="00A6772F">
          <w:rPr>
            <w:noProof/>
          </w:rPr>
          <w:t>10</w:t>
        </w:r>
      </w:fldSimple>
      <w:r w:rsidR="00B66258">
        <w:noBreakHyphen/>
        <w:t>15</w:t>
      </w:r>
      <w:r w:rsidR="004E1928">
        <w:t>.</w:t>
      </w:r>
      <w:r>
        <w:t xml:space="preserve"> Time Series Plot</w:t>
      </w:r>
      <w:bookmarkEnd w:id="352"/>
      <w:bookmarkEnd w:id="353"/>
      <w:bookmarkEnd w:id="354"/>
      <w:bookmarkEnd w:id="355"/>
      <w:r>
        <w:tab/>
      </w:r>
    </w:p>
    <w:p w:rsidR="00BA0E86" w:rsidRPr="00F03944" w:rsidRDefault="000E1BC6" w:rsidP="0004623F">
      <w:pPr>
        <w:spacing w:after="480"/>
        <w:jc w:val="center"/>
      </w:pPr>
      <w:r>
        <w:rPr>
          <w:noProof/>
        </w:rPr>
        <w:drawing>
          <wp:inline distT="0" distB="0" distL="0" distR="0" wp14:anchorId="41535E28" wp14:editId="3650081D">
            <wp:extent cx="2781300" cy="3228975"/>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1300" cy="3228975"/>
                    </a:xfrm>
                    <a:prstGeom prst="rect">
                      <a:avLst/>
                    </a:prstGeom>
                    <a:noFill/>
                    <a:ln>
                      <a:noFill/>
                    </a:ln>
                  </pic:spPr>
                </pic:pic>
              </a:graphicData>
            </a:graphic>
          </wp:inline>
        </w:drawing>
      </w:r>
    </w:p>
    <w:p w:rsidR="00BA0E86" w:rsidRPr="00105EE3" w:rsidRDefault="00BA0E86" w:rsidP="001F222E">
      <w:pPr>
        <w:pStyle w:val="Heading2"/>
      </w:pPr>
      <w:bookmarkStart w:id="356" w:name="_Toc197166157"/>
      <w:bookmarkStart w:id="357" w:name="_Toc292295066"/>
      <w:bookmarkStart w:id="358" w:name="_Toc294621890"/>
      <w:r>
        <w:t>Time Series Bar</w:t>
      </w:r>
      <w:bookmarkEnd w:id="356"/>
      <w:r>
        <w:t xml:space="preserve"> Plot</w:t>
      </w:r>
      <w:bookmarkEnd w:id="357"/>
      <w:bookmarkEnd w:id="358"/>
    </w:p>
    <w:p w:rsidR="00BA0E86" w:rsidRDefault="00BA0E86" w:rsidP="002D2F72">
      <w:pPr>
        <w:pStyle w:val="BodyText"/>
      </w:pPr>
      <w:r>
        <w:t xml:space="preserve">The </w:t>
      </w:r>
      <w:r w:rsidRPr="00CF1B7C">
        <w:rPr>
          <w:b/>
        </w:rPr>
        <w:t>time series bar plot</w:t>
      </w:r>
      <w:r>
        <w:t xml:space="preserve"> shows average values over time in</w:t>
      </w:r>
      <w:r w:rsidR="00651148">
        <w:t xml:space="preserve"> a bar plot format (Figure 10-16</w:t>
      </w:r>
      <w:r>
        <w:t xml:space="preserve">) rather </w:t>
      </w:r>
      <w:r w:rsidR="00651148">
        <w:t>than a line format (Figure 10-15</w:t>
      </w:r>
      <w:r>
        <w:t>). Other than that, the description of this plot type is the same as for the time se</w:t>
      </w:r>
      <w:r w:rsidR="00651148">
        <w:t>ries line plot (see Section 10.4</w:t>
      </w:r>
      <w:r>
        <w:t xml:space="preserve">). </w:t>
      </w:r>
    </w:p>
    <w:p w:rsidR="00BA0E86" w:rsidRDefault="00BA0E86" w:rsidP="00A41E93">
      <w:pPr>
        <w:pStyle w:val="Figureheading"/>
      </w:pPr>
      <w:bookmarkStart w:id="359" w:name="_Toc197166215"/>
      <w:bookmarkStart w:id="360" w:name="_Toc241299270"/>
      <w:bookmarkStart w:id="361" w:name="_Toc241299406"/>
      <w:bookmarkStart w:id="362" w:name="_Toc294621995"/>
      <w:r>
        <w:lastRenderedPageBreak/>
        <w:t xml:space="preserve">Figure </w:t>
      </w:r>
      <w:fldSimple w:instr=" STYLEREF 1 \s ">
        <w:r w:rsidR="00A6772F">
          <w:rPr>
            <w:noProof/>
          </w:rPr>
          <w:t>10</w:t>
        </w:r>
      </w:fldSimple>
      <w:r w:rsidR="00B66258">
        <w:noBreakHyphen/>
        <w:t>16</w:t>
      </w:r>
      <w:r w:rsidR="004E1928">
        <w:t>.</w:t>
      </w:r>
      <w:r>
        <w:t xml:space="preserve"> Time Series Bar Plot</w:t>
      </w:r>
      <w:bookmarkEnd w:id="359"/>
      <w:bookmarkEnd w:id="360"/>
      <w:bookmarkEnd w:id="361"/>
      <w:bookmarkEnd w:id="362"/>
    </w:p>
    <w:p w:rsidR="00BA0E86" w:rsidRPr="00105EE3" w:rsidRDefault="000E1BC6" w:rsidP="0004623F">
      <w:pPr>
        <w:spacing w:after="480"/>
        <w:jc w:val="center"/>
      </w:pPr>
      <w:r>
        <w:rPr>
          <w:noProof/>
        </w:rPr>
        <w:drawing>
          <wp:inline distT="0" distB="0" distL="0" distR="0" wp14:anchorId="5434A39A" wp14:editId="02752C35">
            <wp:extent cx="2714625" cy="3028950"/>
            <wp:effectExtent l="0" t="0" r="0" b="0"/>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4625" cy="3028950"/>
                    </a:xfrm>
                    <a:prstGeom prst="rect">
                      <a:avLst/>
                    </a:prstGeom>
                    <a:noFill/>
                    <a:ln>
                      <a:noFill/>
                    </a:ln>
                  </pic:spPr>
                </pic:pic>
              </a:graphicData>
            </a:graphic>
          </wp:inline>
        </w:drawing>
      </w:r>
    </w:p>
    <w:p w:rsidR="00BA0E86" w:rsidRDefault="00BA0E86" w:rsidP="001F222E">
      <w:pPr>
        <w:pStyle w:val="Heading2"/>
      </w:pPr>
      <w:bookmarkStart w:id="363" w:name="_Toc197166158"/>
      <w:bookmarkStart w:id="364" w:name="_Toc292295067"/>
      <w:bookmarkStart w:id="365" w:name="_Toc294621891"/>
      <w:r>
        <w:t>Scatter Plot</w:t>
      </w:r>
      <w:bookmarkEnd w:id="363"/>
      <w:bookmarkEnd w:id="364"/>
      <w:bookmarkEnd w:id="365"/>
      <w:r>
        <w:t xml:space="preserve"> </w:t>
      </w:r>
    </w:p>
    <w:p w:rsidR="00BA0E86" w:rsidRDefault="00BA0E86" w:rsidP="002D2F72">
      <w:pPr>
        <w:pStyle w:val="BodyText"/>
      </w:pPr>
      <w:r>
        <w:t xml:space="preserve">The </w:t>
      </w:r>
      <w:r w:rsidRPr="00CF1B7C">
        <w:rPr>
          <w:b/>
        </w:rPr>
        <w:t>scatter plot</w:t>
      </w:r>
      <w:r>
        <w:t xml:space="preserve"> shows the relationship between two formulas using an array of dots </w:t>
      </w:r>
      <w:r w:rsidR="00651148">
        <w:t>(Figure 10-17</w:t>
      </w:r>
      <w:r>
        <w:t>). The user specifies the formulas using the dialog box that comes up before the</w:t>
      </w:r>
      <w:r w:rsidR="00651148">
        <w:t xml:space="preserve"> plot is displayed (Figure 10-18</w:t>
      </w:r>
      <w:r>
        <w:t xml:space="preserve">). The current time step and layer can be adjusted using the spinner controls above the plot. The data from a scatter plot may be exported by selecting the </w:t>
      </w:r>
      <w:r w:rsidRPr="00551E30">
        <w:rPr>
          <w:b/>
          <w:bCs/>
        </w:rPr>
        <w:t>File</w:t>
      </w:r>
      <w:r>
        <w:t xml:space="preserve"> menu option and then selecting Export data.  A</w:t>
      </w:r>
      <w:r w:rsidR="00651148">
        <w:t xml:space="preserve"> pop-up window (see Figure 10-19</w:t>
      </w:r>
      <w:r>
        <w:t xml:space="preserve">) allows users to specify whether they would like the data for the current layer, or for all layers, and for the current time step, or for all time steps.  Specify the time and layer ranges, and then click the </w:t>
      </w:r>
      <w:r w:rsidRPr="0017656B">
        <w:rPr>
          <w:b/>
          <w:bCs/>
        </w:rPr>
        <w:t>OK</w:t>
      </w:r>
      <w:r>
        <w:t xml:space="preserve"> button.  A Save pop-up dialog box will appear.  Fill in a file name of your choice with a .csv extension, and specify the directory in which you would like to save this file.  The CSV file will be comma delimited, and will contain the following columns of data: layer, time, </w:t>
      </w:r>
      <w:r w:rsidRPr="0017656B">
        <w:rPr>
          <w:i/>
          <w:iCs/>
        </w:rPr>
        <w:t>x</w:t>
      </w:r>
      <w:r>
        <w:t xml:space="preserve">-axis formula, </w:t>
      </w:r>
      <w:r w:rsidRPr="0017656B">
        <w:rPr>
          <w:i/>
          <w:iCs/>
        </w:rPr>
        <w:t>y</w:t>
      </w:r>
      <w:r>
        <w:t>-axis formula.</w:t>
      </w:r>
    </w:p>
    <w:p w:rsidR="00BA0E86" w:rsidRDefault="00BA0E86" w:rsidP="00A41E93">
      <w:pPr>
        <w:pStyle w:val="Figureheading"/>
      </w:pPr>
      <w:bookmarkStart w:id="366" w:name="_Toc197166216"/>
      <w:bookmarkStart w:id="367" w:name="_Toc241299271"/>
      <w:bookmarkStart w:id="368" w:name="_Toc241299407"/>
      <w:bookmarkStart w:id="369" w:name="_Toc294621996"/>
      <w:r>
        <w:lastRenderedPageBreak/>
        <w:t xml:space="preserve">Figure </w:t>
      </w:r>
      <w:fldSimple w:instr=" STYLEREF 1 \s ">
        <w:r w:rsidR="00A6772F">
          <w:rPr>
            <w:noProof/>
          </w:rPr>
          <w:t>10</w:t>
        </w:r>
      </w:fldSimple>
      <w:r w:rsidR="00B66258">
        <w:noBreakHyphen/>
        <w:t>17</w:t>
      </w:r>
      <w:r w:rsidR="004E1928">
        <w:t>.</w:t>
      </w:r>
      <w:r>
        <w:t xml:space="preserve"> Scatter Plot</w:t>
      </w:r>
      <w:bookmarkEnd w:id="366"/>
      <w:bookmarkEnd w:id="367"/>
      <w:bookmarkEnd w:id="368"/>
      <w:bookmarkEnd w:id="369"/>
    </w:p>
    <w:p w:rsidR="00BA0E86" w:rsidRDefault="000E1BC6" w:rsidP="0004623F">
      <w:pPr>
        <w:spacing w:after="480"/>
        <w:jc w:val="center"/>
      </w:pPr>
      <w:r>
        <w:rPr>
          <w:noProof/>
        </w:rPr>
        <w:drawing>
          <wp:inline distT="0" distB="0" distL="0" distR="0" wp14:anchorId="319EC874" wp14:editId="337CE960">
            <wp:extent cx="3000375" cy="3409950"/>
            <wp:effectExtent l="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0375" cy="3409950"/>
                    </a:xfrm>
                    <a:prstGeom prst="rect">
                      <a:avLst/>
                    </a:prstGeom>
                    <a:noFill/>
                    <a:ln>
                      <a:noFill/>
                    </a:ln>
                  </pic:spPr>
                </pic:pic>
              </a:graphicData>
            </a:graphic>
          </wp:inline>
        </w:drawing>
      </w:r>
    </w:p>
    <w:p w:rsidR="00BA0E86" w:rsidRDefault="00BA0E86" w:rsidP="00A41E93">
      <w:pPr>
        <w:pStyle w:val="Figureheading"/>
      </w:pPr>
      <w:bookmarkStart w:id="370" w:name="_Toc197166217"/>
      <w:bookmarkStart w:id="371" w:name="_Toc241299272"/>
      <w:bookmarkStart w:id="372" w:name="_Toc241299408"/>
      <w:bookmarkStart w:id="373" w:name="_Toc294621997"/>
      <w:r>
        <w:t xml:space="preserve">Figure </w:t>
      </w:r>
      <w:fldSimple w:instr=" STYLEREF 1 \s ">
        <w:r w:rsidR="00A6772F">
          <w:rPr>
            <w:noProof/>
          </w:rPr>
          <w:t>10</w:t>
        </w:r>
      </w:fldSimple>
      <w:r w:rsidR="00B66258">
        <w:noBreakHyphen/>
        <w:t>18</w:t>
      </w:r>
      <w:r w:rsidR="004E1928">
        <w:t>.</w:t>
      </w:r>
      <w:r>
        <w:t xml:space="preserve"> Scatter Plot Dialog Box</w:t>
      </w:r>
      <w:bookmarkEnd w:id="370"/>
      <w:bookmarkEnd w:id="371"/>
      <w:bookmarkEnd w:id="372"/>
      <w:bookmarkEnd w:id="373"/>
    </w:p>
    <w:p w:rsidR="00BA0E86" w:rsidRDefault="000E1BC6" w:rsidP="00A162EF">
      <w:pPr>
        <w:spacing w:after="480"/>
        <w:jc w:val="center"/>
      </w:pPr>
      <w:r>
        <w:rPr>
          <w:noProof/>
        </w:rPr>
        <w:drawing>
          <wp:inline distT="0" distB="0" distL="0" distR="0" wp14:anchorId="5A11DC8B" wp14:editId="7A46A413">
            <wp:extent cx="2447925" cy="1895475"/>
            <wp:effectExtent l="0" t="0" r="0" b="0"/>
            <wp:docPr id="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47925" cy="1895475"/>
                    </a:xfrm>
                    <a:prstGeom prst="rect">
                      <a:avLst/>
                    </a:prstGeom>
                    <a:noFill/>
                    <a:ln>
                      <a:noFill/>
                    </a:ln>
                  </pic:spPr>
                </pic:pic>
              </a:graphicData>
            </a:graphic>
          </wp:inline>
        </w:drawing>
      </w:r>
    </w:p>
    <w:p w:rsidR="00BA0E86" w:rsidRDefault="00BA0E86" w:rsidP="002D2F72">
      <w:pPr>
        <w:pStyle w:val="BodyText"/>
      </w:pPr>
    </w:p>
    <w:p w:rsidR="00BA0E86" w:rsidRDefault="00BA0E86" w:rsidP="00E1512B">
      <w:pPr>
        <w:pStyle w:val="Figureheading"/>
      </w:pPr>
      <w:bookmarkStart w:id="374" w:name="_Toc241299273"/>
      <w:bookmarkStart w:id="375" w:name="_Toc241299409"/>
      <w:bookmarkStart w:id="376" w:name="_Toc294621998"/>
      <w:r>
        <w:lastRenderedPageBreak/>
        <w:t xml:space="preserve">Figure </w:t>
      </w:r>
      <w:fldSimple w:instr=" STYLEREF 1 \s ">
        <w:r w:rsidR="00A6772F">
          <w:rPr>
            <w:noProof/>
          </w:rPr>
          <w:t>10</w:t>
        </w:r>
      </w:fldSimple>
      <w:r w:rsidR="00B66258">
        <w:noBreakHyphen/>
        <w:t>19</w:t>
      </w:r>
      <w:r w:rsidR="004E1928">
        <w:t>.</w:t>
      </w:r>
      <w:r>
        <w:t xml:space="preserve"> Scatter Plot Export Data into a CSV file</w:t>
      </w:r>
      <w:bookmarkEnd w:id="374"/>
      <w:bookmarkEnd w:id="375"/>
      <w:bookmarkEnd w:id="376"/>
    </w:p>
    <w:p w:rsidR="00BA0E86" w:rsidRDefault="000E1BC6" w:rsidP="00E1512B">
      <w:pPr>
        <w:spacing w:after="480"/>
        <w:jc w:val="center"/>
      </w:pPr>
      <w:r>
        <w:rPr>
          <w:noProof/>
        </w:rPr>
        <w:drawing>
          <wp:inline distT="0" distB="0" distL="0" distR="0" wp14:anchorId="6FC68B28" wp14:editId="2ED55EDD">
            <wp:extent cx="5419725" cy="4562475"/>
            <wp:effectExtent l="19050" t="19050" r="9525" b="9525"/>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9725" cy="4562475"/>
                    </a:xfrm>
                    <a:prstGeom prst="rect">
                      <a:avLst/>
                    </a:prstGeom>
                    <a:noFill/>
                    <a:ln w="6350" cmpd="sng">
                      <a:solidFill>
                        <a:srgbClr val="000000"/>
                      </a:solidFill>
                      <a:miter lim="800000"/>
                      <a:headEnd/>
                      <a:tailEnd/>
                    </a:ln>
                    <a:effectLst/>
                  </pic:spPr>
                </pic:pic>
              </a:graphicData>
            </a:graphic>
          </wp:inline>
        </w:drawing>
      </w:r>
    </w:p>
    <w:p w:rsidR="00BA0E86" w:rsidRPr="00E1512B" w:rsidRDefault="00BA0E86" w:rsidP="00E1512B"/>
    <w:p w:rsidR="00BA0E86" w:rsidRPr="00665139" w:rsidRDefault="00BA0E86" w:rsidP="001F222E">
      <w:pPr>
        <w:pStyle w:val="Heading2"/>
      </w:pPr>
      <w:bookmarkStart w:id="377" w:name="_Toc197166159"/>
      <w:bookmarkStart w:id="378" w:name="_Toc292295068"/>
      <w:bookmarkStart w:id="379" w:name="_Toc294621892"/>
      <w:r>
        <w:t>Vector Plot</w:t>
      </w:r>
      <w:bookmarkEnd w:id="377"/>
      <w:bookmarkEnd w:id="378"/>
      <w:bookmarkEnd w:id="379"/>
    </w:p>
    <w:p w:rsidR="00BA0E86" w:rsidRDefault="00BA0E86" w:rsidP="002D2F72">
      <w:pPr>
        <w:pStyle w:val="BodyText"/>
      </w:pPr>
      <w:r>
        <w:t xml:space="preserve">The </w:t>
      </w:r>
      <w:r w:rsidRPr="00CF1B7C">
        <w:rPr>
          <w:b/>
        </w:rPr>
        <w:t>vector plot</w:t>
      </w:r>
      <w:r>
        <w:t xml:space="preserve"> shows vector lines representing the vector formed by using two formulas (one for each component of the vector) acr</w:t>
      </w:r>
      <w:r w:rsidRPr="00AF0C6E">
        <w:t xml:space="preserve">oss a geographic area; one formula represents the horizontal component, the other represents the vertical component </w:t>
      </w:r>
      <w:r w:rsidR="00651148">
        <w:t>(Figure 10-20</w:t>
      </w:r>
      <w:r>
        <w:t>). The formulas selected as components of the vector must match in domain, layer range, and time-step range.  You specify the components of the vector using the dialog box that comes up before the pl</w:t>
      </w:r>
      <w:r w:rsidR="00651148">
        <w:t>ot is displayed (Figure 10-21</w:t>
      </w:r>
      <w:r>
        <w:t>).</w:t>
      </w:r>
      <w:r w:rsidRPr="009E387C">
        <w:t xml:space="preserve"> </w:t>
      </w:r>
      <w:r>
        <w:t>After the plot is displayed, the current time step and layer can be adjusted using the controls above the plot.</w:t>
      </w:r>
    </w:p>
    <w:p w:rsidR="00BA0E86" w:rsidRDefault="00BA0E86" w:rsidP="002D2F72">
      <w:pPr>
        <w:pStyle w:val="BodyText"/>
      </w:pPr>
      <w:r>
        <w:t>It is also possible to overlay vectors (e.g., wind vectors) on a tile plot. This can be done either from within the vector plot option (discussed here) or from within the tile plot option (discussed in Section 10.4.4). To do this overlay</w:t>
      </w:r>
      <w:r w:rsidRPr="008F594A">
        <w:t xml:space="preserve"> </w:t>
      </w:r>
      <w:r>
        <w:t xml:space="preserve">from within the vector plot option, you </w:t>
      </w:r>
      <w:r w:rsidRPr="009E14F2">
        <w:t xml:space="preserve">select a </w:t>
      </w:r>
      <w:r>
        <w:t xml:space="preserve">formula </w:t>
      </w:r>
      <w:r w:rsidRPr="009E14F2">
        <w:t>for the Tile option in</w:t>
      </w:r>
      <w:r>
        <w:t xml:space="preserve"> the vect</w:t>
      </w:r>
      <w:r w:rsidR="00651148">
        <w:t>or plot dialog box (Figure 10-21</w:t>
      </w:r>
      <w:r>
        <w:t xml:space="preserve">) in addition to specifying the formulas </w:t>
      </w:r>
      <w:r>
        <w:lastRenderedPageBreak/>
        <w:t xml:space="preserve">to be used </w:t>
      </w:r>
      <w:r w:rsidRPr="009E14F2">
        <w:t>for the horizontal and vertical vector component</w:t>
      </w:r>
      <w:r>
        <w:t xml:space="preserve">s. See Section 11.4.4 for more information on vector overlays.  </w:t>
      </w:r>
    </w:p>
    <w:p w:rsidR="00BA0E86" w:rsidRDefault="00BA0E86" w:rsidP="00A41E93">
      <w:pPr>
        <w:pStyle w:val="Figureheading"/>
      </w:pPr>
      <w:bookmarkStart w:id="380" w:name="_Toc197166218"/>
      <w:bookmarkStart w:id="381" w:name="_Toc241299274"/>
      <w:bookmarkStart w:id="382" w:name="_Toc241299410"/>
      <w:bookmarkStart w:id="383" w:name="_Toc294621999"/>
      <w:r>
        <w:t xml:space="preserve">Figure </w:t>
      </w:r>
      <w:fldSimple w:instr=" STYLEREF 1 \s ">
        <w:r w:rsidR="00A6772F">
          <w:rPr>
            <w:noProof/>
          </w:rPr>
          <w:t>10</w:t>
        </w:r>
      </w:fldSimple>
      <w:r w:rsidR="00B66258">
        <w:noBreakHyphen/>
        <w:t>20</w:t>
      </w:r>
      <w:r>
        <w:t>. Vector Plot</w:t>
      </w:r>
      <w:bookmarkEnd w:id="380"/>
      <w:bookmarkEnd w:id="381"/>
      <w:bookmarkEnd w:id="382"/>
      <w:bookmarkEnd w:id="383"/>
    </w:p>
    <w:p w:rsidR="00BA0E86" w:rsidRDefault="000E1BC6" w:rsidP="0004623F">
      <w:pPr>
        <w:spacing w:after="480"/>
        <w:jc w:val="center"/>
      </w:pPr>
      <w:r>
        <w:rPr>
          <w:noProof/>
        </w:rPr>
        <w:drawing>
          <wp:inline distT="0" distB="0" distL="0" distR="0" wp14:anchorId="5165DEE4" wp14:editId="4C24ADD0">
            <wp:extent cx="4133850" cy="4591050"/>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850" cy="4591050"/>
                    </a:xfrm>
                    <a:prstGeom prst="rect">
                      <a:avLst/>
                    </a:prstGeom>
                    <a:noFill/>
                    <a:ln>
                      <a:noFill/>
                    </a:ln>
                  </pic:spPr>
                </pic:pic>
              </a:graphicData>
            </a:graphic>
          </wp:inline>
        </w:drawing>
      </w:r>
    </w:p>
    <w:p w:rsidR="00BA0E86" w:rsidRDefault="00BA0E86" w:rsidP="00A41E93">
      <w:pPr>
        <w:pStyle w:val="Figureheading"/>
      </w:pPr>
      <w:bookmarkStart w:id="384" w:name="_Toc197166219"/>
      <w:bookmarkStart w:id="385" w:name="_Toc241299275"/>
      <w:bookmarkStart w:id="386" w:name="_Toc241299411"/>
      <w:bookmarkStart w:id="387" w:name="_Toc294622000"/>
      <w:r>
        <w:t xml:space="preserve">Figure </w:t>
      </w:r>
      <w:fldSimple w:instr=" STYLEREF 1 \s ">
        <w:r w:rsidR="00A6772F">
          <w:rPr>
            <w:noProof/>
          </w:rPr>
          <w:t>10</w:t>
        </w:r>
      </w:fldSimple>
      <w:r w:rsidR="00B66258">
        <w:noBreakHyphen/>
        <w:t>21</w:t>
      </w:r>
      <w:r>
        <w:t>. Vector Plot Dialog Box</w:t>
      </w:r>
      <w:bookmarkEnd w:id="384"/>
      <w:bookmarkEnd w:id="385"/>
      <w:bookmarkEnd w:id="386"/>
      <w:bookmarkEnd w:id="387"/>
    </w:p>
    <w:p w:rsidR="00BA0E86" w:rsidRDefault="000E1BC6" w:rsidP="007668DE">
      <w:pPr>
        <w:spacing w:after="480"/>
        <w:jc w:val="center"/>
      </w:pPr>
      <w:r>
        <w:rPr>
          <w:noProof/>
        </w:rPr>
        <w:drawing>
          <wp:inline distT="0" distB="0" distL="0" distR="0" wp14:anchorId="362CEE5D" wp14:editId="74C12B8A">
            <wp:extent cx="2771775" cy="2047875"/>
            <wp:effectExtent l="0" t="0" r="0" b="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1775" cy="2047875"/>
                    </a:xfrm>
                    <a:prstGeom prst="rect">
                      <a:avLst/>
                    </a:prstGeom>
                    <a:noFill/>
                    <a:ln>
                      <a:noFill/>
                    </a:ln>
                  </pic:spPr>
                </pic:pic>
              </a:graphicData>
            </a:graphic>
          </wp:inline>
        </w:drawing>
      </w:r>
    </w:p>
    <w:p w:rsidR="00BA0E86" w:rsidRDefault="00BA0E86" w:rsidP="001F222E">
      <w:pPr>
        <w:pStyle w:val="Heading2"/>
      </w:pPr>
      <w:bookmarkStart w:id="388" w:name="_Toc197166160"/>
      <w:bookmarkStart w:id="389" w:name="_Toc292295069"/>
      <w:bookmarkStart w:id="390" w:name="_Toc294621893"/>
      <w:r>
        <w:lastRenderedPageBreak/>
        <w:t>Contour Plot</w:t>
      </w:r>
      <w:bookmarkEnd w:id="388"/>
      <w:bookmarkEnd w:id="389"/>
      <w:bookmarkEnd w:id="390"/>
    </w:p>
    <w:p w:rsidR="00BA0E86" w:rsidRDefault="00BA0E86" w:rsidP="002D2F72">
      <w:pPr>
        <w:pStyle w:val="BodyText"/>
      </w:pPr>
      <w:r w:rsidRPr="00665139">
        <w:t xml:space="preserve">The </w:t>
      </w:r>
      <w:r w:rsidRPr="00CF1B7C">
        <w:rPr>
          <w:b/>
        </w:rPr>
        <w:t>contour plot</w:t>
      </w:r>
      <w:r w:rsidRPr="00665139">
        <w:t xml:space="preserve"> shows a 3</w:t>
      </w:r>
      <w:r>
        <w:noBreakHyphen/>
      </w:r>
      <w:r w:rsidRPr="00665139">
        <w:t>D representation of values o</w:t>
      </w:r>
      <w:r>
        <w:t>ver</w:t>
      </w:r>
      <w:r w:rsidR="00651148">
        <w:t xml:space="preserve"> a geographic area (Figure 10-22</w:t>
      </w:r>
      <w:r w:rsidRPr="00665139">
        <w:t>).</w:t>
      </w:r>
      <w:r>
        <w:t xml:space="preserve"> </w:t>
      </w:r>
      <w:r w:rsidRPr="00665139">
        <w:t xml:space="preserve">The current time </w:t>
      </w:r>
      <w:r>
        <w:t xml:space="preserve">step </w:t>
      </w:r>
      <w:r w:rsidRPr="00665139">
        <w:t xml:space="preserve">and layer can be adjusted using controls </w:t>
      </w:r>
      <w:r>
        <w:t>above</w:t>
      </w:r>
      <w:r w:rsidRPr="00665139">
        <w:t xml:space="preserve"> the plot. </w:t>
      </w:r>
      <w:r>
        <w:t>Y</w:t>
      </w:r>
      <w:r w:rsidRPr="00665139">
        <w:t xml:space="preserve">ou can </w:t>
      </w:r>
      <w:r>
        <w:t xml:space="preserve">also </w:t>
      </w:r>
      <w:r w:rsidRPr="00665139">
        <w:t>ani</w:t>
      </w:r>
      <w:r>
        <w:t>mate the plot over time using an</w:t>
      </w:r>
      <w:r w:rsidRPr="00665139">
        <w:t xml:space="preserve"> option in the </w:t>
      </w:r>
      <w:r w:rsidRPr="00665139">
        <w:rPr>
          <w:b/>
        </w:rPr>
        <w:t>Plot</w:t>
      </w:r>
      <w:r>
        <w:t xml:space="preserve"> p</w:t>
      </w:r>
      <w:r w:rsidR="00651148">
        <w:t>ull-down menu (Figure 10-23</w:t>
      </w:r>
      <w:r w:rsidRPr="00665139">
        <w:t xml:space="preserve">). </w:t>
      </w:r>
      <w:r>
        <w:t xml:space="preserve">In addition, the contour plots can be rotated in three dimensions to achieve different viewing angles by using the left mouse button to grab and rotate the plot. </w:t>
      </w:r>
    </w:p>
    <w:p w:rsidR="00BA0E86" w:rsidRDefault="00BA0E86" w:rsidP="00A41E93">
      <w:pPr>
        <w:pStyle w:val="Figureheading"/>
      </w:pPr>
      <w:bookmarkStart w:id="391" w:name="_Toc197166220"/>
      <w:bookmarkStart w:id="392" w:name="_Toc241299276"/>
      <w:bookmarkStart w:id="393" w:name="_Toc241299412"/>
      <w:bookmarkStart w:id="394" w:name="_Toc294622001"/>
      <w:r>
        <w:t xml:space="preserve">Figure </w:t>
      </w:r>
      <w:fldSimple w:instr=" STYLEREF 1 \s ">
        <w:r w:rsidR="00A6772F">
          <w:rPr>
            <w:noProof/>
          </w:rPr>
          <w:t>10</w:t>
        </w:r>
      </w:fldSimple>
      <w:r>
        <w:noBreakHyphen/>
      </w:r>
      <w:r w:rsidR="00B66258">
        <w:t>22</w:t>
      </w:r>
      <w:r>
        <w:t>. Contour Plot</w:t>
      </w:r>
      <w:bookmarkEnd w:id="391"/>
      <w:bookmarkEnd w:id="392"/>
      <w:bookmarkEnd w:id="393"/>
      <w:bookmarkEnd w:id="394"/>
    </w:p>
    <w:p w:rsidR="00BA0E86" w:rsidRDefault="000E1BC6" w:rsidP="007668DE">
      <w:pPr>
        <w:spacing w:after="480"/>
        <w:jc w:val="center"/>
      </w:pPr>
      <w:r>
        <w:rPr>
          <w:noProof/>
        </w:rPr>
        <w:drawing>
          <wp:inline distT="0" distB="0" distL="0" distR="0" wp14:anchorId="7CD04406" wp14:editId="5CCE9669">
            <wp:extent cx="3333750" cy="3333750"/>
            <wp:effectExtent l="0" t="0" r="0" b="0"/>
            <wp:docPr id="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BA0E86" w:rsidRPr="00134C63" w:rsidRDefault="00BA0E86" w:rsidP="00A41E93">
      <w:pPr>
        <w:pStyle w:val="Figureheading"/>
        <w:rPr>
          <w:lang w:val="fr-FR"/>
        </w:rPr>
      </w:pPr>
      <w:bookmarkStart w:id="395" w:name="_Toc197166221"/>
      <w:bookmarkStart w:id="396" w:name="_Toc241299277"/>
      <w:bookmarkStart w:id="397" w:name="_Toc241299413"/>
      <w:bookmarkStart w:id="398" w:name="_Toc294622002"/>
      <w:r w:rsidRPr="00134C63">
        <w:rPr>
          <w:lang w:val="fr-FR"/>
        </w:rPr>
        <w:t xml:space="preserve">Figure </w:t>
      </w:r>
      <w:r w:rsidR="00423D8D" w:rsidRPr="00134C63">
        <w:rPr>
          <w:lang w:val="fr-FR"/>
        </w:rPr>
        <w:fldChar w:fldCharType="begin"/>
      </w:r>
      <w:r w:rsidRPr="00134C63">
        <w:rPr>
          <w:lang w:val="fr-FR"/>
        </w:rPr>
        <w:instrText xml:space="preserve"> STYLEREF 1 \s </w:instrText>
      </w:r>
      <w:r w:rsidR="00423D8D" w:rsidRPr="00134C63">
        <w:rPr>
          <w:lang w:val="fr-FR"/>
        </w:rPr>
        <w:fldChar w:fldCharType="separate"/>
      </w:r>
      <w:r w:rsidR="00A6772F">
        <w:rPr>
          <w:noProof/>
          <w:lang w:val="fr-FR"/>
        </w:rPr>
        <w:t>10</w:t>
      </w:r>
      <w:r w:rsidR="00423D8D" w:rsidRPr="00134C63">
        <w:rPr>
          <w:lang w:val="fr-FR"/>
        </w:rPr>
        <w:fldChar w:fldCharType="end"/>
      </w:r>
      <w:r w:rsidRPr="00134C63">
        <w:rPr>
          <w:lang w:val="fr-FR"/>
        </w:rPr>
        <w:noBreakHyphen/>
      </w:r>
      <w:r w:rsidR="00B66258">
        <w:rPr>
          <w:lang w:val="fr-FR"/>
        </w:rPr>
        <w:t>23</w:t>
      </w:r>
      <w:r w:rsidRPr="00134C63">
        <w:rPr>
          <w:lang w:val="fr-FR"/>
        </w:rPr>
        <w:t>. Contour Plot Menu Options</w:t>
      </w:r>
      <w:bookmarkEnd w:id="395"/>
      <w:bookmarkEnd w:id="396"/>
      <w:bookmarkEnd w:id="397"/>
      <w:bookmarkEnd w:id="398"/>
    </w:p>
    <w:p w:rsidR="00BA0E86" w:rsidRDefault="000E1BC6" w:rsidP="007668DE">
      <w:pPr>
        <w:spacing w:after="480"/>
        <w:jc w:val="center"/>
      </w:pPr>
      <w:r>
        <w:rPr>
          <w:noProof/>
        </w:rPr>
        <w:drawing>
          <wp:inline distT="0" distB="0" distL="0" distR="0" wp14:anchorId="7C6D1A46" wp14:editId="0095F15C">
            <wp:extent cx="5210175" cy="981075"/>
            <wp:effectExtent l="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0175" cy="981075"/>
                    </a:xfrm>
                    <a:prstGeom prst="rect">
                      <a:avLst/>
                    </a:prstGeom>
                    <a:noFill/>
                    <a:ln>
                      <a:noFill/>
                    </a:ln>
                  </pic:spPr>
                </pic:pic>
              </a:graphicData>
            </a:graphic>
          </wp:inline>
        </w:drawing>
      </w:r>
    </w:p>
    <w:p w:rsidR="00BA0E86" w:rsidRDefault="00BA0E86" w:rsidP="00E52E8F">
      <w:pPr>
        <w:pStyle w:val="Heading1"/>
        <w:rPr>
          <w:rFonts w:hAnsi="Verdana"/>
        </w:rPr>
      </w:pPr>
      <w:bookmarkStart w:id="399" w:name="_Toc197166161"/>
      <w:r>
        <w:t xml:space="preserve"> </w:t>
      </w:r>
      <w:bookmarkStart w:id="400" w:name="_Toc292295070"/>
      <w:bookmarkStart w:id="401" w:name="_Toc294621894"/>
      <w:r>
        <w:t>Plot Menu Bar</w:t>
      </w:r>
      <w:bookmarkEnd w:id="399"/>
      <w:bookmarkEnd w:id="400"/>
      <w:bookmarkEnd w:id="401"/>
    </w:p>
    <w:p w:rsidR="00335A2B" w:rsidRDefault="00BA0E86" w:rsidP="002D2F72">
      <w:pPr>
        <w:pStyle w:val="BodyText"/>
      </w:pPr>
      <w:r>
        <w:t xml:space="preserve">Each VERDI plot contains its own menu bar that has options specific to that type of plot. As an example, the menu options at the top of a </w:t>
      </w:r>
      <w:r w:rsidR="0073087A">
        <w:t>F</w:t>
      </w:r>
      <w:r w:rsidR="000F09E1">
        <w:t xml:space="preserve">ast </w:t>
      </w:r>
      <w:r w:rsidR="0073087A">
        <w:t>T</w:t>
      </w:r>
      <w:r>
        <w:t xml:space="preserve">ile plot include those shown in Figure 11-1.   Most options are common to all plots, and function in the same way (unless the option is grayed out) for all plot types, so it is easier to describe the function of these configuration menu options </w:t>
      </w:r>
      <w:r>
        <w:lastRenderedPageBreak/>
        <w:t>once, rather than repeat the same information for each type of plot.</w:t>
      </w:r>
      <w:r w:rsidRPr="006B5897">
        <w:t xml:space="preserve"> </w:t>
      </w:r>
      <w:r>
        <w:t>Only options that are applicable to a particular plot type are enabled; others are grayed out and cannot be selected.</w:t>
      </w:r>
      <w:r w:rsidR="000F09E1">
        <w:t xml:space="preserve">  </w:t>
      </w:r>
      <w:r w:rsidR="00F24458">
        <w:t xml:space="preserve">Menu </w:t>
      </w:r>
      <w:r w:rsidR="001C26A4">
        <w:t>o</w:t>
      </w:r>
      <w:r w:rsidR="00F24458">
        <w:t>ptions were rearranged and/or added in VERDI 1.3</w:t>
      </w:r>
      <w:r w:rsidR="00335A2B">
        <w:t xml:space="preserve">, which resulted in the Plot Menu Bar being significantly different for the </w:t>
      </w:r>
      <w:r w:rsidR="00061F19">
        <w:t>Vector</w:t>
      </w:r>
      <w:r w:rsidR="00335A2B">
        <w:t xml:space="preserve"> Plot and the Fast Tile Plot</w:t>
      </w:r>
      <w:r w:rsidR="00AC5F44">
        <w:t>.  Currently, t</w:t>
      </w:r>
      <w:r w:rsidR="00335A2B">
        <w:t xml:space="preserve">he Vector Plot </w:t>
      </w:r>
      <w:r w:rsidR="00AC5F44">
        <w:t xml:space="preserve">is based on the </w:t>
      </w:r>
      <w:r w:rsidR="00061F19">
        <w:t xml:space="preserve">original </w:t>
      </w:r>
      <w:r w:rsidR="00AC5F44">
        <w:t>Tile Plot</w:t>
      </w:r>
      <w:r w:rsidR="00061F19">
        <w:t xml:space="preserve"> (whic</w:t>
      </w:r>
      <w:r w:rsidR="00215730">
        <w:t>h has been removed in VERDI 1.4</w:t>
      </w:r>
      <w:r w:rsidR="00C03D76">
        <w:t>)</w:t>
      </w:r>
      <w:r w:rsidR="00AC5F44">
        <w:t>. The</w:t>
      </w:r>
      <w:r w:rsidR="00335A2B">
        <w:t xml:space="preserve"> Areal Plot is based on the Fast Tile Plot</w:t>
      </w:r>
      <w:r w:rsidR="00AC5F44">
        <w:t>. In a future release the vector plot will also be based on the Fast Tile Plot</w:t>
      </w:r>
      <w:r w:rsidR="00335A2B">
        <w:t>. The Plot menu bars options will be discussed separately</w:t>
      </w:r>
      <w:r w:rsidR="00823B50">
        <w:t xml:space="preserve">.  </w:t>
      </w:r>
    </w:p>
    <w:p w:rsidR="00BA0E86" w:rsidRPr="006A66F8" w:rsidRDefault="00F24458" w:rsidP="002D2F72">
      <w:pPr>
        <w:pStyle w:val="BodyText"/>
      </w:pPr>
      <w:r>
        <w:t xml:space="preserve">The items listed in red font </w:t>
      </w:r>
      <w:r w:rsidR="001C26A4">
        <w:t xml:space="preserve">in Figure 11-1 </w:t>
      </w:r>
      <w:r>
        <w:t>are new options supported in the Fast Tile Plot and Areal Plot</w:t>
      </w:r>
      <w:r w:rsidR="001C26A4">
        <w:t>;</w:t>
      </w:r>
      <w:r>
        <w:t xml:space="preserve"> the items listed in blue font are features of </w:t>
      </w:r>
      <w:r w:rsidR="00341557">
        <w:t>Vector</w:t>
      </w:r>
      <w:r>
        <w:t xml:space="preserve"> Plot that</w:t>
      </w:r>
      <w:r w:rsidR="00E2623C">
        <w:t>, for the Fast Tile and Areal Plots,</w:t>
      </w:r>
      <w:r>
        <w:t xml:space="preserve"> were moved to a new </w:t>
      </w:r>
      <w:r w:rsidR="001C26A4">
        <w:t>c</w:t>
      </w:r>
      <w:r>
        <w:t xml:space="preserve">olumn labeled </w:t>
      </w:r>
      <w:r w:rsidRPr="009C5A52">
        <w:rPr>
          <w:b/>
          <w:bCs/>
        </w:rPr>
        <w:t>GIS Layers</w:t>
      </w:r>
      <w:r w:rsidR="00215730">
        <w:t>.</w:t>
      </w:r>
      <w:r>
        <w:t xml:space="preserve"> </w:t>
      </w:r>
    </w:p>
    <w:p w:rsidR="00BA0E86" w:rsidRPr="00D81898" w:rsidRDefault="00BA0E86" w:rsidP="002D2F72">
      <w:pPr>
        <w:pStyle w:val="BodyText"/>
      </w:pPr>
      <w:r>
        <w:t>Plot configuration options that are available in VERDI are discussed in this section.</w:t>
      </w:r>
    </w:p>
    <w:p w:rsidR="00BA0E86" w:rsidRDefault="00BA0E86" w:rsidP="00A41E93">
      <w:pPr>
        <w:pStyle w:val="Figureheading"/>
      </w:pPr>
      <w:bookmarkStart w:id="402" w:name="_Toc197166222"/>
      <w:bookmarkStart w:id="403" w:name="_Toc241299278"/>
      <w:bookmarkStart w:id="404" w:name="_Toc241299414"/>
      <w:bookmarkStart w:id="405" w:name="_Toc294622003"/>
      <w:r>
        <w:t xml:space="preserve">Figure </w:t>
      </w:r>
      <w:fldSimple w:instr=" STYLEREF 1 \s ">
        <w:r w:rsidR="00A6772F">
          <w:rPr>
            <w:noProof/>
          </w:rPr>
          <w:t>11</w:t>
        </w:r>
      </w:fldSimple>
      <w:r>
        <w:noBreakHyphen/>
      </w:r>
      <w:fldSimple w:instr=" SEQ Figure \* ARABIC \s 1 ">
        <w:r w:rsidR="00A6772F">
          <w:rPr>
            <w:noProof/>
          </w:rPr>
          <w:t>1</w:t>
        </w:r>
      </w:fldSimple>
      <w:r w:rsidR="00C60927">
        <w:rPr>
          <w:noProof/>
        </w:rPr>
        <w:t>.</w:t>
      </w:r>
      <w:r w:rsidR="00D4507D">
        <w:t xml:space="preserve"> Fast </w:t>
      </w:r>
      <w:r>
        <w:t xml:space="preserve">Tile </w:t>
      </w:r>
      <w:r w:rsidR="00335A2B">
        <w:t xml:space="preserve">and Areal </w:t>
      </w:r>
      <w:r>
        <w:t>Plot Pull-down Menu Options</w:t>
      </w:r>
      <w:bookmarkEnd w:id="402"/>
      <w:bookmarkEnd w:id="403"/>
      <w:bookmarkEnd w:id="404"/>
      <w:bookmarkEnd w:id="405"/>
    </w:p>
    <w:tbl>
      <w:tblPr>
        <w:tblW w:w="9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2139"/>
        <w:gridCol w:w="1689"/>
        <w:gridCol w:w="3343"/>
        <w:gridCol w:w="1540"/>
      </w:tblGrid>
      <w:tr w:rsidR="00BA0E86" w:rsidTr="009C5A52">
        <w:trPr>
          <w:trHeight w:val="377"/>
          <w:jc w:val="center"/>
        </w:trPr>
        <w:tc>
          <w:tcPr>
            <w:tcW w:w="1034" w:type="dxa"/>
            <w:tcBorders>
              <w:bottom w:val="single" w:sz="4" w:space="0" w:color="auto"/>
            </w:tcBorders>
            <w:tcMar>
              <w:left w:w="58" w:type="dxa"/>
              <w:right w:w="58" w:type="dxa"/>
            </w:tcMar>
          </w:tcPr>
          <w:p w:rsidR="00BA0E86" w:rsidRDefault="00BA0E86" w:rsidP="00237EB1">
            <w:pPr>
              <w:jc w:val="center"/>
            </w:pPr>
            <w:r>
              <w:t>File</w:t>
            </w:r>
          </w:p>
        </w:tc>
        <w:tc>
          <w:tcPr>
            <w:tcW w:w="2160" w:type="dxa"/>
            <w:tcMar>
              <w:left w:w="58" w:type="dxa"/>
              <w:right w:w="58" w:type="dxa"/>
            </w:tcMar>
          </w:tcPr>
          <w:p w:rsidR="00BA0E86" w:rsidRDefault="00BA0E86" w:rsidP="00F96157">
            <w:pPr>
              <w:jc w:val="center"/>
            </w:pPr>
            <w:r>
              <w:t>Configure</w:t>
            </w:r>
          </w:p>
        </w:tc>
        <w:tc>
          <w:tcPr>
            <w:tcW w:w="1713" w:type="dxa"/>
            <w:tcMar>
              <w:left w:w="58" w:type="dxa"/>
              <w:right w:w="58" w:type="dxa"/>
            </w:tcMar>
          </w:tcPr>
          <w:p w:rsidR="00BA0E86" w:rsidRDefault="00BA0E86" w:rsidP="00F96157">
            <w:pPr>
              <w:jc w:val="center"/>
            </w:pPr>
            <w:r>
              <w:t>Controls</w:t>
            </w:r>
          </w:p>
        </w:tc>
        <w:tc>
          <w:tcPr>
            <w:tcW w:w="3419" w:type="dxa"/>
            <w:tcMar>
              <w:left w:w="58" w:type="dxa"/>
              <w:right w:w="58" w:type="dxa"/>
            </w:tcMar>
          </w:tcPr>
          <w:p w:rsidR="00BA0E86" w:rsidRDefault="00BA0E86" w:rsidP="00F96157">
            <w:pPr>
              <w:jc w:val="center"/>
            </w:pPr>
            <w:r>
              <w:t>Plot</w:t>
            </w:r>
          </w:p>
        </w:tc>
        <w:tc>
          <w:tcPr>
            <w:tcW w:w="1555" w:type="dxa"/>
            <w:tcMar>
              <w:left w:w="58" w:type="dxa"/>
              <w:right w:w="58" w:type="dxa"/>
            </w:tcMar>
          </w:tcPr>
          <w:p w:rsidR="00BA0E86" w:rsidRPr="009C5A52" w:rsidRDefault="00BA0E86" w:rsidP="00F96157">
            <w:pPr>
              <w:jc w:val="center"/>
              <w:rPr>
                <w:color w:val="FF0000"/>
              </w:rPr>
            </w:pPr>
            <w:r w:rsidRPr="009C5A52">
              <w:rPr>
                <w:color w:val="FF0000"/>
              </w:rPr>
              <w:t>GIS Layers</w:t>
            </w:r>
          </w:p>
        </w:tc>
      </w:tr>
      <w:tr w:rsidR="00BA0E86" w:rsidTr="009C5A52">
        <w:trPr>
          <w:trHeight w:val="555"/>
          <w:jc w:val="center"/>
        </w:trPr>
        <w:tc>
          <w:tcPr>
            <w:tcW w:w="1034" w:type="dxa"/>
            <w:tcBorders>
              <w:top w:val="single" w:sz="4" w:space="0" w:color="auto"/>
            </w:tcBorders>
            <w:tcMar>
              <w:left w:w="58" w:type="dxa"/>
              <w:right w:w="58" w:type="dxa"/>
            </w:tcMar>
          </w:tcPr>
          <w:p w:rsidR="00BA0E86" w:rsidRDefault="00BA0E86" w:rsidP="00A15440">
            <w:pPr>
              <w:jc w:val="center"/>
            </w:pPr>
            <w:r>
              <w:t>Print</w:t>
            </w:r>
          </w:p>
          <w:p w:rsidR="00BA0E86" w:rsidRDefault="00BA0E86" w:rsidP="00A15440">
            <w:pPr>
              <w:jc w:val="center"/>
            </w:pPr>
            <w:r>
              <w:t>Export as Image</w:t>
            </w:r>
            <w:r w:rsidR="00FE12E5">
              <w:t>/GIS</w:t>
            </w:r>
          </w:p>
        </w:tc>
        <w:tc>
          <w:tcPr>
            <w:tcW w:w="2160" w:type="dxa"/>
            <w:tcMar>
              <w:left w:w="58" w:type="dxa"/>
              <w:right w:w="58" w:type="dxa"/>
            </w:tcMar>
          </w:tcPr>
          <w:p w:rsidR="00BA0E86" w:rsidRDefault="00BA0E86" w:rsidP="00F96157">
            <w:pPr>
              <w:jc w:val="center"/>
            </w:pPr>
            <w:r>
              <w:t>Configure Plot</w:t>
            </w:r>
          </w:p>
          <w:p w:rsidR="00BA0E86" w:rsidRDefault="00BA0E86" w:rsidP="00F96157">
            <w:pPr>
              <w:jc w:val="center"/>
            </w:pPr>
            <w:r>
              <w:t>Load Configuration</w:t>
            </w:r>
          </w:p>
          <w:p w:rsidR="00BA0E86" w:rsidRDefault="00BA0E86" w:rsidP="00F96157">
            <w:pPr>
              <w:jc w:val="center"/>
            </w:pPr>
            <w:r>
              <w:t>Save Configuration</w:t>
            </w:r>
          </w:p>
        </w:tc>
        <w:tc>
          <w:tcPr>
            <w:tcW w:w="1713" w:type="dxa"/>
            <w:tcMar>
              <w:left w:w="58" w:type="dxa"/>
              <w:right w:w="58" w:type="dxa"/>
            </w:tcMar>
          </w:tcPr>
          <w:p w:rsidR="00BA0E86" w:rsidRDefault="00BA0E86" w:rsidP="00F96157">
            <w:pPr>
              <w:jc w:val="center"/>
            </w:pPr>
            <w:r>
              <w:t>Zoom</w:t>
            </w:r>
          </w:p>
          <w:p w:rsidR="00BA0E86" w:rsidRDefault="00BA0E86" w:rsidP="00F96157">
            <w:pPr>
              <w:jc w:val="center"/>
            </w:pPr>
            <w:r>
              <w:t>Probe</w:t>
            </w:r>
          </w:p>
          <w:p w:rsidR="00BA0E86" w:rsidRDefault="00BA0E86" w:rsidP="003A4AAD">
            <w:pPr>
              <w:jc w:val="center"/>
            </w:pPr>
          </w:p>
        </w:tc>
        <w:tc>
          <w:tcPr>
            <w:tcW w:w="3419" w:type="dxa"/>
            <w:vMerge w:val="restart"/>
            <w:tcMar>
              <w:left w:w="58" w:type="dxa"/>
              <w:right w:w="58" w:type="dxa"/>
            </w:tcMar>
          </w:tcPr>
          <w:p w:rsidR="00BA0E86" w:rsidRDefault="00BA0E86" w:rsidP="00F96157">
            <w:pPr>
              <w:jc w:val="center"/>
            </w:pPr>
            <w:r>
              <w:t>Time Series of Probed Cell(s)</w:t>
            </w:r>
          </w:p>
          <w:p w:rsidR="00BA0E86" w:rsidRDefault="00BA0E86" w:rsidP="00F96157">
            <w:pPr>
              <w:jc w:val="center"/>
            </w:pPr>
            <w:r>
              <w:t>Time Series Bar of Probed Cell(s)</w:t>
            </w:r>
          </w:p>
          <w:p w:rsidR="00BA0E86" w:rsidRDefault="00BA0E86" w:rsidP="00F96157">
            <w:pPr>
              <w:jc w:val="center"/>
            </w:pPr>
            <w:r>
              <w:t>Time Series of Min. Cell(s)</w:t>
            </w:r>
          </w:p>
          <w:p w:rsidR="00BA0E86" w:rsidRDefault="00BA0E86" w:rsidP="00F96157">
            <w:pPr>
              <w:jc w:val="center"/>
            </w:pPr>
            <w:r>
              <w:t>Time Series of Max. Cell(s)</w:t>
            </w:r>
          </w:p>
        </w:tc>
        <w:tc>
          <w:tcPr>
            <w:tcW w:w="1555" w:type="dxa"/>
            <w:tcMar>
              <w:left w:w="58" w:type="dxa"/>
              <w:right w:w="58" w:type="dxa"/>
            </w:tcMar>
          </w:tcPr>
          <w:p w:rsidR="00BA0E86" w:rsidRDefault="00BA0E86" w:rsidP="009C5A52">
            <w:pPr>
              <w:ind w:left="-21"/>
              <w:jc w:val="center"/>
            </w:pPr>
            <w:r w:rsidRPr="009C5A52">
              <w:rPr>
                <w:color w:val="00B0F0"/>
              </w:rPr>
              <w:t>Add Map Layers</w:t>
            </w:r>
          </w:p>
        </w:tc>
      </w:tr>
      <w:tr w:rsidR="00BA0E86" w:rsidTr="009C5A52">
        <w:trPr>
          <w:trHeight w:val="593"/>
          <w:jc w:val="center"/>
        </w:trPr>
        <w:tc>
          <w:tcPr>
            <w:tcW w:w="1034" w:type="dxa"/>
            <w:tcBorders>
              <w:left w:val="nil"/>
              <w:bottom w:val="nil"/>
              <w:right w:val="nil"/>
            </w:tcBorders>
            <w:tcMar>
              <w:left w:w="58" w:type="dxa"/>
              <w:right w:w="58" w:type="dxa"/>
            </w:tcMar>
          </w:tcPr>
          <w:p w:rsidR="00BA0E86" w:rsidRDefault="00BA0E86" w:rsidP="00A15440">
            <w:pPr>
              <w:jc w:val="center"/>
            </w:pPr>
          </w:p>
        </w:tc>
        <w:tc>
          <w:tcPr>
            <w:tcW w:w="2160" w:type="dxa"/>
            <w:tcBorders>
              <w:top w:val="nil"/>
              <w:left w:val="nil"/>
              <w:bottom w:val="nil"/>
            </w:tcBorders>
            <w:tcMar>
              <w:left w:w="58" w:type="dxa"/>
              <w:right w:w="58" w:type="dxa"/>
            </w:tcMar>
          </w:tcPr>
          <w:p w:rsidR="00BA0E86" w:rsidRDefault="00BA0E86" w:rsidP="00F96157">
            <w:pPr>
              <w:jc w:val="center"/>
            </w:pPr>
          </w:p>
        </w:tc>
        <w:tc>
          <w:tcPr>
            <w:tcW w:w="1713" w:type="dxa"/>
            <w:tcMar>
              <w:left w:w="58" w:type="dxa"/>
              <w:right w:w="58" w:type="dxa"/>
            </w:tcMar>
          </w:tcPr>
          <w:p w:rsidR="00BA0E86" w:rsidRPr="009C5A52" w:rsidRDefault="00BA0E86" w:rsidP="009C5A52">
            <w:pPr>
              <w:spacing w:after="100" w:line="276" w:lineRule="auto"/>
              <w:jc w:val="center"/>
              <w:rPr>
                <w:color w:val="FF0000"/>
              </w:rPr>
            </w:pPr>
            <w:r w:rsidRPr="009C5A52">
              <w:rPr>
                <w:color w:val="FF0000"/>
              </w:rPr>
              <w:t>Set</w:t>
            </w:r>
            <w:r w:rsidR="003E0645">
              <w:rPr>
                <w:color w:val="FF0000"/>
              </w:rPr>
              <w:t xml:space="preserve"> </w:t>
            </w:r>
            <w:r w:rsidRPr="009C5A52">
              <w:rPr>
                <w:color w:val="FF0000"/>
              </w:rPr>
              <w:t>Row and Column Ranges</w:t>
            </w:r>
          </w:p>
        </w:tc>
        <w:tc>
          <w:tcPr>
            <w:tcW w:w="3419" w:type="dxa"/>
            <w:vMerge/>
            <w:tcMar>
              <w:left w:w="58" w:type="dxa"/>
              <w:right w:w="58" w:type="dxa"/>
            </w:tcMar>
          </w:tcPr>
          <w:p w:rsidR="00BA0E86" w:rsidRDefault="00BA0E86" w:rsidP="00F96157">
            <w:pPr>
              <w:jc w:val="center"/>
            </w:pPr>
          </w:p>
        </w:tc>
        <w:tc>
          <w:tcPr>
            <w:tcW w:w="1555" w:type="dxa"/>
            <w:tcMar>
              <w:left w:w="58" w:type="dxa"/>
              <w:right w:w="58" w:type="dxa"/>
            </w:tcMar>
          </w:tcPr>
          <w:p w:rsidR="00BA0E86" w:rsidRPr="009C5A52" w:rsidRDefault="00BA0E86" w:rsidP="009C5A52">
            <w:pPr>
              <w:spacing w:after="100" w:line="276" w:lineRule="auto"/>
              <w:ind w:left="-21"/>
              <w:jc w:val="center"/>
              <w:rPr>
                <w:color w:val="00B0F0"/>
              </w:rPr>
            </w:pPr>
            <w:r w:rsidRPr="009C5A52">
              <w:rPr>
                <w:color w:val="00B0F0"/>
              </w:rPr>
              <w:t>Configure GIS Layers</w:t>
            </w:r>
          </w:p>
        </w:tc>
      </w:tr>
      <w:tr w:rsidR="00BA0E86" w:rsidTr="009C5A52">
        <w:trPr>
          <w:trHeight w:val="332"/>
          <w:jc w:val="center"/>
        </w:trPr>
        <w:tc>
          <w:tcPr>
            <w:tcW w:w="1034" w:type="dxa"/>
            <w:vMerge w:val="restart"/>
            <w:tcBorders>
              <w:top w:val="nil"/>
              <w:left w:val="nil"/>
              <w:bottom w:val="nil"/>
              <w:right w:val="nil"/>
            </w:tcBorders>
            <w:tcMar>
              <w:left w:w="58" w:type="dxa"/>
              <w:right w:w="58" w:type="dxa"/>
            </w:tcMar>
          </w:tcPr>
          <w:p w:rsidR="00BA0E86" w:rsidRDefault="00BA0E86" w:rsidP="00A15440">
            <w:pPr>
              <w:jc w:val="center"/>
            </w:pPr>
          </w:p>
        </w:tc>
        <w:tc>
          <w:tcPr>
            <w:tcW w:w="2160" w:type="dxa"/>
            <w:tcBorders>
              <w:top w:val="nil"/>
              <w:left w:val="nil"/>
              <w:bottom w:val="nil"/>
            </w:tcBorders>
            <w:tcMar>
              <w:left w:w="58" w:type="dxa"/>
              <w:right w:w="58" w:type="dxa"/>
            </w:tcMar>
          </w:tcPr>
          <w:p w:rsidR="00BA0E86" w:rsidRDefault="00BA0E86" w:rsidP="00F96157">
            <w:pPr>
              <w:jc w:val="center"/>
            </w:pPr>
          </w:p>
        </w:tc>
        <w:tc>
          <w:tcPr>
            <w:tcW w:w="1713" w:type="dxa"/>
            <w:tcBorders>
              <w:bottom w:val="single" w:sz="4" w:space="0" w:color="auto"/>
            </w:tcBorders>
            <w:tcMar>
              <w:left w:w="58" w:type="dxa"/>
              <w:right w:w="58" w:type="dxa"/>
            </w:tcMar>
          </w:tcPr>
          <w:p w:rsidR="00BA0E86" w:rsidRPr="005C3155" w:rsidRDefault="00BA0E86" w:rsidP="009C5A52">
            <w:pPr>
              <w:spacing w:after="100" w:line="276" w:lineRule="auto"/>
              <w:jc w:val="center"/>
              <w:rPr>
                <w:color w:val="00B0F0"/>
              </w:rPr>
            </w:pPr>
            <w:r w:rsidRPr="005C3155">
              <w:rPr>
                <w:color w:val="00B0F0"/>
              </w:rPr>
              <w:t>Show Grid Lines</w:t>
            </w:r>
          </w:p>
        </w:tc>
        <w:tc>
          <w:tcPr>
            <w:tcW w:w="3419" w:type="dxa"/>
            <w:tcBorders>
              <w:bottom w:val="single" w:sz="4" w:space="0" w:color="auto"/>
            </w:tcBorders>
            <w:tcMar>
              <w:left w:w="58" w:type="dxa"/>
              <w:right w:w="58" w:type="dxa"/>
            </w:tcMar>
          </w:tcPr>
          <w:p w:rsidR="00BA0E86" w:rsidRDefault="00BA0E86" w:rsidP="00F96157">
            <w:pPr>
              <w:jc w:val="center"/>
            </w:pPr>
            <w:r>
              <w:t>Animate Plot</w:t>
            </w:r>
          </w:p>
        </w:tc>
        <w:tc>
          <w:tcPr>
            <w:tcW w:w="1555" w:type="dxa"/>
            <w:tcMar>
              <w:left w:w="58" w:type="dxa"/>
              <w:right w:w="58" w:type="dxa"/>
            </w:tcMar>
          </w:tcPr>
          <w:p w:rsidR="00BA0E86" w:rsidRPr="00974A46" w:rsidRDefault="00BA0E86" w:rsidP="009C5A52">
            <w:pPr>
              <w:spacing w:line="276" w:lineRule="auto"/>
              <w:ind w:left="-14"/>
              <w:jc w:val="center"/>
              <w:rPr>
                <w:color w:val="00B0F0"/>
              </w:rPr>
            </w:pPr>
            <w:r w:rsidRPr="00974A46">
              <w:rPr>
                <w:color w:val="00B0F0"/>
              </w:rPr>
              <w:t>Set Current Maps as Plot Default</w:t>
            </w:r>
          </w:p>
        </w:tc>
      </w:tr>
      <w:tr w:rsidR="003E0645" w:rsidTr="003E06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1034" w:type="dxa"/>
            <w:vMerge/>
            <w:tcMar>
              <w:left w:w="58" w:type="dxa"/>
              <w:right w:w="58" w:type="dxa"/>
            </w:tcMar>
          </w:tcPr>
          <w:p w:rsidR="00BA0E86" w:rsidRDefault="00BA0E86" w:rsidP="00F96157">
            <w:pPr>
              <w:jc w:val="center"/>
            </w:pPr>
          </w:p>
        </w:tc>
        <w:tc>
          <w:tcPr>
            <w:tcW w:w="2160" w:type="dxa"/>
            <w:tcBorders>
              <w:right w:val="single" w:sz="4" w:space="0" w:color="auto"/>
            </w:tcBorders>
            <w:tcMar>
              <w:left w:w="58" w:type="dxa"/>
              <w:right w:w="58" w:type="dxa"/>
            </w:tcMar>
          </w:tcPr>
          <w:p w:rsidR="00BA0E86" w:rsidRDefault="00BA0E86" w:rsidP="00F96157">
            <w:pPr>
              <w:jc w:val="center"/>
            </w:pPr>
          </w:p>
        </w:tc>
        <w:tc>
          <w:tcPr>
            <w:tcW w:w="1713" w:type="dxa"/>
            <w:tcBorders>
              <w:top w:val="single" w:sz="4" w:space="0" w:color="auto"/>
              <w:left w:val="single" w:sz="4" w:space="0" w:color="auto"/>
              <w:bottom w:val="single" w:sz="4" w:space="0" w:color="auto"/>
              <w:right w:val="single" w:sz="4" w:space="0" w:color="auto"/>
            </w:tcBorders>
            <w:tcMar>
              <w:left w:w="58" w:type="dxa"/>
              <w:right w:w="58" w:type="dxa"/>
            </w:tcMar>
          </w:tcPr>
          <w:p w:rsidR="00BA0E86" w:rsidRPr="005B0DB5" w:rsidRDefault="00BA0E86" w:rsidP="009C5A52">
            <w:pPr>
              <w:spacing w:line="276" w:lineRule="auto"/>
              <w:ind w:left="-14"/>
              <w:jc w:val="center"/>
            </w:pPr>
            <w:r w:rsidRPr="005B0DB5">
              <w:t>Show Lat/Lon</w:t>
            </w:r>
          </w:p>
        </w:tc>
        <w:tc>
          <w:tcPr>
            <w:tcW w:w="3419" w:type="dxa"/>
            <w:tcBorders>
              <w:top w:val="single" w:sz="4" w:space="0" w:color="auto"/>
              <w:left w:val="single" w:sz="4" w:space="0" w:color="auto"/>
              <w:bottom w:val="single" w:sz="4" w:space="0" w:color="auto"/>
              <w:right w:val="single" w:sz="4" w:space="0" w:color="auto"/>
            </w:tcBorders>
            <w:tcMar>
              <w:left w:w="58" w:type="dxa"/>
              <w:right w:w="58" w:type="dxa"/>
            </w:tcMar>
          </w:tcPr>
          <w:p w:rsidR="00BA0E86" w:rsidRDefault="00BA0E86" w:rsidP="00F96157">
            <w:pPr>
              <w:jc w:val="center"/>
            </w:pPr>
            <w:r>
              <w:t>Add Overlay</w:t>
            </w:r>
          </w:p>
        </w:tc>
        <w:tc>
          <w:tcPr>
            <w:tcW w:w="1555" w:type="dxa"/>
            <w:tcBorders>
              <w:left w:val="single" w:sz="4" w:space="0" w:color="auto"/>
            </w:tcBorders>
            <w:tcMar>
              <w:left w:w="58" w:type="dxa"/>
              <w:right w:w="58" w:type="dxa"/>
            </w:tcMar>
          </w:tcPr>
          <w:p w:rsidR="00BA0E86" w:rsidRDefault="00BA0E86" w:rsidP="009C5A52">
            <w:pPr>
              <w:ind w:left="-21"/>
              <w:jc w:val="center"/>
            </w:pPr>
          </w:p>
        </w:tc>
      </w:tr>
    </w:tbl>
    <w:p w:rsidR="00974A46" w:rsidRDefault="00974A46" w:rsidP="00974A46"/>
    <w:p w:rsidR="00974A46" w:rsidRDefault="00974A46" w:rsidP="00974A46">
      <w:r>
        <w:t xml:space="preserve">The Plot Menu Bar for the Vector Plot is shown in Figure 11.2.  </w:t>
      </w:r>
      <w:r w:rsidR="00215730" w:rsidRPr="009C5A52">
        <w:rPr>
          <w:b/>
          <w:bCs/>
        </w:rPr>
        <w:t>Configure GIS Layers</w:t>
      </w:r>
      <w:r w:rsidR="00215730">
        <w:t xml:space="preserve"> is supported in the Vector Plot as an option of </w:t>
      </w:r>
      <w:r w:rsidR="00215730" w:rsidRPr="009C5A52">
        <w:rPr>
          <w:b/>
          <w:bCs/>
        </w:rPr>
        <w:t>Configure&gt;Maps&gt;Configure GIS Layers.</w:t>
      </w:r>
      <w:r w:rsidR="00215730">
        <w:rPr>
          <w:b/>
          <w:bCs/>
        </w:rPr>
        <w:t xml:space="preserve"> </w:t>
      </w:r>
      <w:r>
        <w:t>The map option is highlighted in blue font.  When the user selects the map menu option, a pull-down menu allows the user to select map layers, configure GIS layers and set current maps as plot default.</w:t>
      </w:r>
    </w:p>
    <w:p w:rsidR="00335A2B" w:rsidRDefault="00335A2B" w:rsidP="00335A2B">
      <w:pPr>
        <w:pStyle w:val="Figureheading"/>
      </w:pPr>
      <w:bookmarkStart w:id="406" w:name="_Toc294622004"/>
      <w:r>
        <w:t xml:space="preserve">Figure </w:t>
      </w:r>
      <w:fldSimple w:instr=" STYLEREF 1 \s ">
        <w:r w:rsidR="00A6772F">
          <w:rPr>
            <w:noProof/>
          </w:rPr>
          <w:t>11</w:t>
        </w:r>
      </w:fldSimple>
      <w:r>
        <w:noBreakHyphen/>
      </w:r>
      <w:r w:rsidR="005B0DB5">
        <w:t>2</w:t>
      </w:r>
      <w:r>
        <w:rPr>
          <w:noProof/>
        </w:rPr>
        <w:t>.</w:t>
      </w:r>
      <w:r>
        <w:t xml:space="preserve"> Vector Plot Pull-down Menu Options</w:t>
      </w:r>
      <w:bookmarkEnd w:id="406"/>
    </w:p>
    <w:tbl>
      <w:tblPr>
        <w:tblW w:w="8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4"/>
        <w:gridCol w:w="2160"/>
        <w:gridCol w:w="1713"/>
        <w:gridCol w:w="3419"/>
      </w:tblGrid>
      <w:tr w:rsidR="00335A2B" w:rsidTr="005B0DB5">
        <w:trPr>
          <w:trHeight w:val="377"/>
          <w:jc w:val="center"/>
        </w:trPr>
        <w:tc>
          <w:tcPr>
            <w:tcW w:w="1034" w:type="dxa"/>
            <w:tcBorders>
              <w:bottom w:val="single" w:sz="4" w:space="0" w:color="auto"/>
            </w:tcBorders>
            <w:tcMar>
              <w:left w:w="58" w:type="dxa"/>
              <w:right w:w="58" w:type="dxa"/>
            </w:tcMar>
          </w:tcPr>
          <w:p w:rsidR="00335A2B" w:rsidRDefault="00335A2B" w:rsidP="004723A2">
            <w:pPr>
              <w:jc w:val="center"/>
            </w:pPr>
            <w:r>
              <w:t>File</w:t>
            </w:r>
          </w:p>
        </w:tc>
        <w:tc>
          <w:tcPr>
            <w:tcW w:w="2160" w:type="dxa"/>
            <w:tcMar>
              <w:left w:w="58" w:type="dxa"/>
              <w:right w:w="58" w:type="dxa"/>
            </w:tcMar>
          </w:tcPr>
          <w:p w:rsidR="00335A2B" w:rsidRDefault="00335A2B" w:rsidP="004723A2">
            <w:pPr>
              <w:jc w:val="center"/>
            </w:pPr>
            <w:r>
              <w:t>Configure</w:t>
            </w:r>
          </w:p>
        </w:tc>
        <w:tc>
          <w:tcPr>
            <w:tcW w:w="1713" w:type="dxa"/>
            <w:tcMar>
              <w:left w:w="58" w:type="dxa"/>
              <w:right w:w="58" w:type="dxa"/>
            </w:tcMar>
          </w:tcPr>
          <w:p w:rsidR="00335A2B" w:rsidRDefault="00335A2B" w:rsidP="004723A2">
            <w:pPr>
              <w:jc w:val="center"/>
            </w:pPr>
            <w:r>
              <w:t>Controls</w:t>
            </w:r>
          </w:p>
        </w:tc>
        <w:tc>
          <w:tcPr>
            <w:tcW w:w="3419" w:type="dxa"/>
            <w:tcMar>
              <w:left w:w="58" w:type="dxa"/>
              <w:right w:w="58" w:type="dxa"/>
            </w:tcMar>
          </w:tcPr>
          <w:p w:rsidR="00335A2B" w:rsidRDefault="00335A2B" w:rsidP="004723A2">
            <w:pPr>
              <w:jc w:val="center"/>
            </w:pPr>
            <w:r>
              <w:t>Plot</w:t>
            </w:r>
          </w:p>
        </w:tc>
      </w:tr>
      <w:tr w:rsidR="00335A2B" w:rsidTr="005B0DB5">
        <w:trPr>
          <w:trHeight w:val="555"/>
          <w:jc w:val="center"/>
        </w:trPr>
        <w:tc>
          <w:tcPr>
            <w:tcW w:w="1034" w:type="dxa"/>
            <w:tcBorders>
              <w:top w:val="single" w:sz="4" w:space="0" w:color="auto"/>
            </w:tcBorders>
            <w:tcMar>
              <w:left w:w="58" w:type="dxa"/>
              <w:right w:w="58" w:type="dxa"/>
            </w:tcMar>
          </w:tcPr>
          <w:p w:rsidR="00335A2B" w:rsidRDefault="00335A2B" w:rsidP="004723A2">
            <w:pPr>
              <w:jc w:val="center"/>
            </w:pPr>
            <w:r>
              <w:t>Print</w:t>
            </w:r>
          </w:p>
          <w:p w:rsidR="00335A2B" w:rsidRDefault="00335A2B" w:rsidP="004723A2">
            <w:pPr>
              <w:jc w:val="center"/>
            </w:pPr>
            <w:r>
              <w:t>Export as Image</w:t>
            </w:r>
          </w:p>
        </w:tc>
        <w:tc>
          <w:tcPr>
            <w:tcW w:w="2160" w:type="dxa"/>
            <w:tcMar>
              <w:left w:w="58" w:type="dxa"/>
              <w:right w:w="58" w:type="dxa"/>
            </w:tcMar>
          </w:tcPr>
          <w:p w:rsidR="00335A2B" w:rsidRDefault="00335A2B" w:rsidP="004723A2">
            <w:pPr>
              <w:jc w:val="center"/>
            </w:pPr>
            <w:r>
              <w:t>Configure Plot</w:t>
            </w:r>
          </w:p>
          <w:p w:rsidR="00335A2B" w:rsidRDefault="00335A2B" w:rsidP="004723A2">
            <w:pPr>
              <w:jc w:val="center"/>
            </w:pPr>
            <w:r>
              <w:t>Load Configuration</w:t>
            </w:r>
          </w:p>
          <w:p w:rsidR="00335A2B" w:rsidRDefault="00335A2B" w:rsidP="004723A2">
            <w:pPr>
              <w:jc w:val="center"/>
            </w:pPr>
            <w:r>
              <w:t>Save Configuration</w:t>
            </w:r>
          </w:p>
          <w:p w:rsidR="00335A2B" w:rsidRPr="005B0DB5" w:rsidRDefault="00335A2B" w:rsidP="004723A2">
            <w:pPr>
              <w:jc w:val="center"/>
              <w:rPr>
                <w:color w:val="00B0F0"/>
              </w:rPr>
            </w:pPr>
            <w:r w:rsidRPr="005B0DB5">
              <w:rPr>
                <w:color w:val="00B0F0"/>
              </w:rPr>
              <w:t>Maps</w:t>
            </w:r>
          </w:p>
        </w:tc>
        <w:tc>
          <w:tcPr>
            <w:tcW w:w="1713" w:type="dxa"/>
            <w:tcBorders>
              <w:bottom w:val="single" w:sz="4" w:space="0" w:color="auto"/>
            </w:tcBorders>
            <w:tcMar>
              <w:left w:w="58" w:type="dxa"/>
              <w:right w:w="58" w:type="dxa"/>
            </w:tcMar>
          </w:tcPr>
          <w:p w:rsidR="00335A2B" w:rsidRDefault="00335A2B" w:rsidP="004723A2">
            <w:pPr>
              <w:jc w:val="center"/>
            </w:pPr>
            <w:r>
              <w:t>Zoom</w:t>
            </w:r>
          </w:p>
          <w:p w:rsidR="00335A2B" w:rsidRDefault="00335A2B" w:rsidP="004723A2">
            <w:pPr>
              <w:jc w:val="center"/>
            </w:pPr>
            <w:r>
              <w:t>Probe</w:t>
            </w:r>
          </w:p>
          <w:p w:rsidR="00335A2B" w:rsidRDefault="00335A2B" w:rsidP="004723A2">
            <w:pPr>
              <w:jc w:val="center"/>
            </w:pPr>
          </w:p>
        </w:tc>
        <w:tc>
          <w:tcPr>
            <w:tcW w:w="3419" w:type="dxa"/>
            <w:vMerge w:val="restart"/>
            <w:tcMar>
              <w:left w:w="58" w:type="dxa"/>
              <w:right w:w="58" w:type="dxa"/>
            </w:tcMar>
          </w:tcPr>
          <w:p w:rsidR="00335A2B" w:rsidRDefault="00335A2B" w:rsidP="004723A2">
            <w:pPr>
              <w:jc w:val="center"/>
            </w:pPr>
            <w:r>
              <w:t>Time Series of Probed Cell(s)</w:t>
            </w:r>
          </w:p>
          <w:p w:rsidR="00335A2B" w:rsidRDefault="00335A2B" w:rsidP="004723A2">
            <w:pPr>
              <w:jc w:val="center"/>
            </w:pPr>
            <w:r>
              <w:t>Time Series Bar of Probed Cell(s)</w:t>
            </w:r>
          </w:p>
          <w:p w:rsidR="00335A2B" w:rsidRDefault="00335A2B" w:rsidP="004723A2">
            <w:pPr>
              <w:jc w:val="center"/>
            </w:pPr>
            <w:r>
              <w:t>Time Series of Min. Cell(s)</w:t>
            </w:r>
          </w:p>
          <w:p w:rsidR="00335A2B" w:rsidRPr="005B0DB5" w:rsidRDefault="00335A2B" w:rsidP="005B0DB5">
            <w:pPr>
              <w:jc w:val="center"/>
            </w:pPr>
            <w:r>
              <w:t>Time Series of Max. Cell(s)</w:t>
            </w:r>
          </w:p>
        </w:tc>
      </w:tr>
      <w:tr w:rsidR="005B0DB5" w:rsidTr="005B0DB5">
        <w:trPr>
          <w:trHeight w:val="70"/>
          <w:jc w:val="center"/>
        </w:trPr>
        <w:tc>
          <w:tcPr>
            <w:tcW w:w="1034" w:type="dxa"/>
            <w:tcBorders>
              <w:left w:val="nil"/>
              <w:bottom w:val="nil"/>
              <w:right w:val="nil"/>
            </w:tcBorders>
            <w:tcMar>
              <w:left w:w="58" w:type="dxa"/>
              <w:right w:w="58" w:type="dxa"/>
            </w:tcMar>
          </w:tcPr>
          <w:p w:rsidR="005B0DB5" w:rsidRDefault="005B0DB5" w:rsidP="004723A2">
            <w:pPr>
              <w:jc w:val="center"/>
            </w:pPr>
          </w:p>
        </w:tc>
        <w:tc>
          <w:tcPr>
            <w:tcW w:w="2160" w:type="dxa"/>
            <w:tcBorders>
              <w:top w:val="nil"/>
              <w:left w:val="nil"/>
              <w:bottom w:val="nil"/>
            </w:tcBorders>
            <w:tcMar>
              <w:left w:w="58" w:type="dxa"/>
              <w:right w:w="58" w:type="dxa"/>
            </w:tcMar>
          </w:tcPr>
          <w:p w:rsidR="005B0DB5" w:rsidRDefault="005B0DB5" w:rsidP="004723A2">
            <w:pPr>
              <w:jc w:val="center"/>
            </w:pPr>
          </w:p>
        </w:tc>
        <w:tc>
          <w:tcPr>
            <w:tcW w:w="1713" w:type="dxa"/>
            <w:tcBorders>
              <w:top w:val="single" w:sz="4" w:space="0" w:color="auto"/>
              <w:left w:val="single" w:sz="4" w:space="0" w:color="auto"/>
              <w:bottom w:val="single" w:sz="4" w:space="0" w:color="auto"/>
              <w:right w:val="single" w:sz="4" w:space="0" w:color="auto"/>
            </w:tcBorders>
            <w:tcMar>
              <w:left w:w="58" w:type="dxa"/>
              <w:right w:w="58" w:type="dxa"/>
            </w:tcMar>
          </w:tcPr>
          <w:p w:rsidR="005B0DB5" w:rsidRPr="009C5A52" w:rsidRDefault="005B0DB5" w:rsidP="004723A2">
            <w:pPr>
              <w:spacing w:after="100" w:line="276" w:lineRule="auto"/>
              <w:jc w:val="center"/>
              <w:rPr>
                <w:color w:val="FF0000"/>
              </w:rPr>
            </w:pPr>
            <w:r w:rsidRPr="009C5A52">
              <w:rPr>
                <w:color w:val="FF0000"/>
              </w:rPr>
              <w:t>Show Lat/Lon</w:t>
            </w:r>
          </w:p>
        </w:tc>
        <w:tc>
          <w:tcPr>
            <w:tcW w:w="3419" w:type="dxa"/>
            <w:vMerge/>
            <w:tcMar>
              <w:left w:w="58" w:type="dxa"/>
              <w:right w:w="58" w:type="dxa"/>
            </w:tcMar>
          </w:tcPr>
          <w:p w:rsidR="005B0DB5" w:rsidRDefault="005B0DB5" w:rsidP="004723A2">
            <w:pPr>
              <w:jc w:val="center"/>
            </w:pPr>
          </w:p>
        </w:tc>
      </w:tr>
      <w:tr w:rsidR="005B0DB5" w:rsidTr="005B0DB5">
        <w:trPr>
          <w:trHeight w:val="70"/>
          <w:jc w:val="center"/>
        </w:trPr>
        <w:tc>
          <w:tcPr>
            <w:tcW w:w="1034" w:type="dxa"/>
            <w:vMerge w:val="restart"/>
            <w:tcBorders>
              <w:top w:val="nil"/>
              <w:left w:val="nil"/>
              <w:bottom w:val="nil"/>
              <w:right w:val="nil"/>
            </w:tcBorders>
            <w:tcMar>
              <w:left w:w="58" w:type="dxa"/>
              <w:right w:w="58" w:type="dxa"/>
            </w:tcMar>
          </w:tcPr>
          <w:p w:rsidR="005B0DB5" w:rsidRDefault="005B0DB5" w:rsidP="004723A2">
            <w:pPr>
              <w:jc w:val="center"/>
            </w:pPr>
          </w:p>
        </w:tc>
        <w:tc>
          <w:tcPr>
            <w:tcW w:w="2160" w:type="dxa"/>
            <w:tcBorders>
              <w:top w:val="nil"/>
              <w:left w:val="nil"/>
              <w:bottom w:val="nil"/>
              <w:right w:val="nil"/>
            </w:tcBorders>
            <w:tcMar>
              <w:left w:w="58" w:type="dxa"/>
              <w:right w:w="58" w:type="dxa"/>
            </w:tcMar>
          </w:tcPr>
          <w:p w:rsidR="005B0DB5" w:rsidRDefault="005B0DB5" w:rsidP="004723A2">
            <w:pPr>
              <w:jc w:val="center"/>
            </w:pPr>
          </w:p>
        </w:tc>
        <w:tc>
          <w:tcPr>
            <w:tcW w:w="1713" w:type="dxa"/>
            <w:tcBorders>
              <w:top w:val="single" w:sz="4" w:space="0" w:color="auto"/>
              <w:left w:val="nil"/>
              <w:bottom w:val="nil"/>
              <w:right w:val="single" w:sz="4" w:space="0" w:color="auto"/>
            </w:tcBorders>
            <w:tcMar>
              <w:left w:w="58" w:type="dxa"/>
              <w:right w:w="58" w:type="dxa"/>
            </w:tcMar>
          </w:tcPr>
          <w:p w:rsidR="005B0DB5" w:rsidRPr="009C5A52" w:rsidRDefault="005B0DB5" w:rsidP="005B0DB5">
            <w:pPr>
              <w:spacing w:line="276" w:lineRule="auto"/>
              <w:rPr>
                <w:color w:val="FF0000"/>
              </w:rPr>
            </w:pPr>
          </w:p>
        </w:tc>
        <w:tc>
          <w:tcPr>
            <w:tcW w:w="3419" w:type="dxa"/>
            <w:tcBorders>
              <w:left w:val="single" w:sz="4" w:space="0" w:color="auto"/>
              <w:bottom w:val="single" w:sz="4" w:space="0" w:color="auto"/>
            </w:tcBorders>
            <w:tcMar>
              <w:left w:w="58" w:type="dxa"/>
              <w:right w:w="58" w:type="dxa"/>
            </w:tcMar>
          </w:tcPr>
          <w:p w:rsidR="005B0DB5" w:rsidRDefault="005B0DB5" w:rsidP="004723A2">
            <w:pPr>
              <w:jc w:val="center"/>
            </w:pPr>
            <w:r>
              <w:t>Animate Plot</w:t>
            </w:r>
          </w:p>
        </w:tc>
      </w:tr>
      <w:tr w:rsidR="005B0DB5" w:rsidTr="005B0D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1034" w:type="dxa"/>
            <w:vMerge/>
            <w:tcMar>
              <w:left w:w="58" w:type="dxa"/>
              <w:right w:w="58" w:type="dxa"/>
            </w:tcMar>
          </w:tcPr>
          <w:p w:rsidR="005B0DB5" w:rsidRDefault="005B0DB5" w:rsidP="004723A2">
            <w:pPr>
              <w:jc w:val="center"/>
            </w:pPr>
          </w:p>
        </w:tc>
        <w:tc>
          <w:tcPr>
            <w:tcW w:w="2160" w:type="dxa"/>
            <w:tcMar>
              <w:left w:w="58" w:type="dxa"/>
              <w:right w:w="58" w:type="dxa"/>
            </w:tcMar>
          </w:tcPr>
          <w:p w:rsidR="005B0DB5" w:rsidRDefault="005B0DB5" w:rsidP="004723A2">
            <w:pPr>
              <w:jc w:val="center"/>
            </w:pPr>
          </w:p>
        </w:tc>
        <w:tc>
          <w:tcPr>
            <w:tcW w:w="1713" w:type="dxa"/>
            <w:tcBorders>
              <w:right w:val="single" w:sz="4" w:space="0" w:color="auto"/>
            </w:tcBorders>
            <w:tcMar>
              <w:left w:w="58" w:type="dxa"/>
              <w:right w:w="58" w:type="dxa"/>
            </w:tcMar>
          </w:tcPr>
          <w:p w:rsidR="005B0DB5" w:rsidRPr="009C5A52" w:rsidRDefault="005B0DB5" w:rsidP="004723A2">
            <w:pPr>
              <w:spacing w:line="276" w:lineRule="auto"/>
              <w:ind w:left="-14"/>
              <w:jc w:val="center"/>
              <w:rPr>
                <w:color w:val="FF0000"/>
              </w:rPr>
            </w:pPr>
          </w:p>
        </w:tc>
        <w:tc>
          <w:tcPr>
            <w:tcW w:w="3419" w:type="dxa"/>
            <w:tcBorders>
              <w:top w:val="single" w:sz="4" w:space="0" w:color="auto"/>
              <w:left w:val="single" w:sz="4" w:space="0" w:color="auto"/>
              <w:bottom w:val="single" w:sz="4" w:space="0" w:color="auto"/>
              <w:right w:val="single" w:sz="4" w:space="0" w:color="auto"/>
            </w:tcBorders>
            <w:tcMar>
              <w:left w:w="58" w:type="dxa"/>
              <w:right w:w="58" w:type="dxa"/>
            </w:tcMar>
          </w:tcPr>
          <w:p w:rsidR="005B0DB5" w:rsidRDefault="005B0DB5" w:rsidP="004723A2">
            <w:pPr>
              <w:jc w:val="center"/>
            </w:pPr>
            <w:r>
              <w:t>Add Overlay</w:t>
            </w:r>
          </w:p>
        </w:tc>
      </w:tr>
    </w:tbl>
    <w:p w:rsidR="00BA0E86" w:rsidRDefault="00BA0E86" w:rsidP="0030589D">
      <w:pPr>
        <w:pStyle w:val="Figureheading"/>
        <w:jc w:val="left"/>
      </w:pPr>
    </w:p>
    <w:p w:rsidR="00BA0E86" w:rsidRDefault="00BA0E86" w:rsidP="001F222E">
      <w:pPr>
        <w:pStyle w:val="Heading2"/>
      </w:pPr>
      <w:bookmarkStart w:id="407" w:name="_Toc197166162"/>
      <w:bookmarkStart w:id="408" w:name="_Toc292295071"/>
      <w:bookmarkStart w:id="409" w:name="_Toc294621895"/>
      <w:r>
        <w:t>File Menu Options</w:t>
      </w:r>
      <w:bookmarkEnd w:id="407"/>
      <w:bookmarkEnd w:id="408"/>
      <w:bookmarkEnd w:id="409"/>
    </w:p>
    <w:p w:rsidR="00BA0E86" w:rsidRDefault="00BA0E86" w:rsidP="002D2F72">
      <w:pPr>
        <w:pStyle w:val="BodyText"/>
      </w:pPr>
      <w:r>
        <w:t xml:space="preserve">Options in the </w:t>
      </w:r>
      <w:r w:rsidRPr="0018576C">
        <w:rPr>
          <w:b/>
        </w:rPr>
        <w:t>File</w:t>
      </w:r>
      <w:r>
        <w:t xml:space="preserve"> menu include printing a plot and exporting a plot as an image. Plots can be saved as PNG, JP</w:t>
      </w:r>
      <w:r w:rsidR="00892330">
        <w:t>E</w:t>
      </w:r>
      <w:r>
        <w:t xml:space="preserve">G, BMP, </w:t>
      </w:r>
      <w:r w:rsidR="00892330">
        <w:t>EPS</w:t>
      </w:r>
      <w:r w:rsidR="006F2EEA">
        <w:t xml:space="preserve">, </w:t>
      </w:r>
      <w:r w:rsidR="00BC4F35">
        <w:t xml:space="preserve">or </w:t>
      </w:r>
      <w:r>
        <w:t>TIF</w:t>
      </w:r>
      <w:r w:rsidR="00892330">
        <w:t>F</w:t>
      </w:r>
      <w:r>
        <w:t xml:space="preserve"> </w:t>
      </w:r>
      <w:r w:rsidR="00892330">
        <w:t xml:space="preserve">image </w:t>
      </w:r>
      <w:r>
        <w:t>file</w:t>
      </w:r>
      <w:r w:rsidR="006F2EEA">
        <w:t xml:space="preserve"> formats</w:t>
      </w:r>
      <w:r w:rsidR="00E05E3C">
        <w:t>;</w:t>
      </w:r>
      <w:r w:rsidR="006F2EEA">
        <w:t xml:space="preserve"> SHP, SHX, DBF Shapefile formats</w:t>
      </w:r>
      <w:r w:rsidR="00341557">
        <w:t xml:space="preserve"> </w:t>
      </w:r>
      <w:r w:rsidR="00341557">
        <w:rPr>
          <w:rFonts w:eastAsia="SimSun-PUA"/>
        </w:rPr>
        <w:t>(</w:t>
      </w:r>
      <w:r w:rsidR="002B78B5">
        <w:rPr>
          <w:rFonts w:eastAsia="SimSun-PUA"/>
        </w:rPr>
        <w:t xml:space="preserve">the </w:t>
      </w:r>
      <w:r w:rsidR="00341557">
        <w:rPr>
          <w:rFonts w:eastAsia="SimSun-PUA"/>
        </w:rPr>
        <w:t>shapefiles are saved as five separate files that must be kept together (*.shp, *.dbf, *.prj, *.shx, and *.fix)</w:t>
      </w:r>
      <w:r w:rsidR="00E05E3C">
        <w:t>;</w:t>
      </w:r>
      <w:r w:rsidR="006F2EEA">
        <w:t xml:space="preserve"> and ASCII grid (*.asc) formats.</w:t>
      </w:r>
    </w:p>
    <w:p w:rsidR="00BA0E86" w:rsidRDefault="00BA0E86" w:rsidP="001F222E">
      <w:pPr>
        <w:pStyle w:val="Heading2"/>
      </w:pPr>
      <w:r>
        <w:t xml:space="preserve"> </w:t>
      </w:r>
      <w:bookmarkStart w:id="410" w:name="_Toc197166163"/>
      <w:bookmarkStart w:id="411" w:name="_Toc292295072"/>
      <w:bookmarkStart w:id="412" w:name="_Toc294621896"/>
      <w:r>
        <w:t>Configure Menu Option</w:t>
      </w:r>
      <w:bookmarkEnd w:id="410"/>
      <w:bookmarkEnd w:id="411"/>
      <w:bookmarkEnd w:id="412"/>
    </w:p>
    <w:p w:rsidR="00BA0E86" w:rsidRDefault="00BA0E86" w:rsidP="002D2F72">
      <w:pPr>
        <w:pStyle w:val="BodyText"/>
      </w:pPr>
      <w:r>
        <w:t xml:space="preserve">The </w:t>
      </w:r>
      <w:r w:rsidRPr="0018576C">
        <w:rPr>
          <w:b/>
        </w:rPr>
        <w:t>Configure</w:t>
      </w:r>
      <w:r>
        <w:t xml:space="preserve"> pull-down menu contains the following options: Configure Plot, Load Configuration, Save Configuration, and Maps. </w:t>
      </w:r>
      <w:bookmarkStart w:id="413" w:name="_Toc197166164"/>
    </w:p>
    <w:p w:rsidR="00BA0E86" w:rsidRDefault="00BA0E86" w:rsidP="00FD595E">
      <w:pPr>
        <w:pStyle w:val="Heading3"/>
      </w:pPr>
      <w:bookmarkStart w:id="414" w:name="_Toc292295073"/>
      <w:bookmarkStart w:id="415" w:name="_Toc294621897"/>
      <w:r>
        <w:t xml:space="preserve">Configuring </w:t>
      </w:r>
      <w:r w:rsidR="00664126">
        <w:t>P</w:t>
      </w:r>
      <w:r>
        <w:t>lots</w:t>
      </w:r>
      <w:bookmarkEnd w:id="413"/>
      <w:bookmarkEnd w:id="414"/>
      <w:bookmarkEnd w:id="415"/>
    </w:p>
    <w:p w:rsidR="00BA0E86" w:rsidRDefault="00BA0E86" w:rsidP="002D2F72">
      <w:pPr>
        <w:pStyle w:val="BodyText"/>
      </w:pPr>
      <w:r>
        <w:t>Figures 11</w:t>
      </w:r>
      <w:r w:rsidR="005B0DB5">
        <w:t>-3 through 11-6</w:t>
      </w:r>
      <w:r>
        <w:t xml:space="preserve"> show the dialog boxes that appear when you select Configure Plot. The </w:t>
      </w:r>
      <w:r w:rsidRPr="009030F7">
        <w:rPr>
          <w:b/>
        </w:rPr>
        <w:t>Configure Plot</w:t>
      </w:r>
      <w:r>
        <w:t xml:space="preserve"> dialog box contains four tabbed options: </w:t>
      </w:r>
      <w:r w:rsidRPr="00A41F06">
        <w:rPr>
          <w:b/>
          <w:bCs/>
        </w:rPr>
        <w:t>Titles, Color Map, Labels,</w:t>
      </w:r>
      <w:r>
        <w:t xml:space="preserve"> and </w:t>
      </w:r>
      <w:r w:rsidRPr="00A41F06">
        <w:rPr>
          <w:b/>
          <w:bCs/>
        </w:rPr>
        <w:t>Other</w:t>
      </w:r>
      <w:r>
        <w:t xml:space="preserve">. </w:t>
      </w:r>
    </w:p>
    <w:p w:rsidR="00BA0E86" w:rsidRDefault="00BA0E86" w:rsidP="00D75897">
      <w:pPr>
        <w:pStyle w:val="BodyText"/>
        <w:numPr>
          <w:ilvl w:val="0"/>
          <w:numId w:val="12"/>
        </w:numPr>
      </w:pPr>
      <w:r>
        <w:t xml:space="preserve">The </w:t>
      </w:r>
      <w:r w:rsidRPr="009030F7">
        <w:rPr>
          <w:b/>
        </w:rPr>
        <w:t>Titles</w:t>
      </w:r>
      <w:r>
        <w:t xml:space="preserve"> tab </w:t>
      </w:r>
      <w:r w:rsidR="00341557">
        <w:t xml:space="preserve">(Figure 11-3) </w:t>
      </w:r>
      <w:r>
        <w:t xml:space="preserve">allows you to edit </w:t>
      </w:r>
      <w:r w:rsidR="00FE2B87">
        <w:t xml:space="preserve">title text </w:t>
      </w:r>
      <w:r>
        <w:t>and se</w:t>
      </w:r>
      <w:r w:rsidR="00C81D2A">
        <w:t>lect</w:t>
      </w:r>
      <w:r>
        <w:t xml:space="preserve"> the font </w:t>
      </w:r>
      <w:r w:rsidR="00C81D2A">
        <w:t>type, size</w:t>
      </w:r>
      <w:r w:rsidR="00FE2B87">
        <w:t>,</w:t>
      </w:r>
      <w:r w:rsidR="00C81D2A">
        <w:t xml:space="preserve"> </w:t>
      </w:r>
      <w:r>
        <w:t xml:space="preserve">and color for the title and two subtitles of the plot. </w:t>
      </w:r>
      <w:r w:rsidR="00C81D2A">
        <w:t xml:space="preserve">Titles may be turned on or off by selecting or deselecting the check box for each title.  If a check box is unselected, the </w:t>
      </w:r>
      <w:r w:rsidR="00E748BC">
        <w:t xml:space="preserve">title </w:t>
      </w:r>
      <w:r w:rsidR="00C81D2A">
        <w:t xml:space="preserve">text box, font </w:t>
      </w:r>
      <w:r w:rsidR="00E748BC">
        <w:t xml:space="preserve">type and size box, </w:t>
      </w:r>
      <w:r w:rsidR="00C81D2A">
        <w:t>and color box are gr</w:t>
      </w:r>
      <w:r w:rsidR="00E748BC">
        <w:t>a</w:t>
      </w:r>
      <w:r w:rsidR="00C81D2A">
        <w:t>yed out.</w:t>
      </w:r>
    </w:p>
    <w:p w:rsidR="00341557" w:rsidRDefault="00BA0E86" w:rsidP="00D75897">
      <w:pPr>
        <w:pStyle w:val="BodyText"/>
        <w:numPr>
          <w:ilvl w:val="0"/>
          <w:numId w:val="12"/>
        </w:numPr>
      </w:pPr>
      <w:r>
        <w:t xml:space="preserve">The </w:t>
      </w:r>
      <w:r w:rsidRPr="009030F7">
        <w:rPr>
          <w:b/>
        </w:rPr>
        <w:t>Color Map</w:t>
      </w:r>
      <w:r>
        <w:t xml:space="preserve"> tab </w:t>
      </w:r>
      <w:r w:rsidR="00341557">
        <w:t xml:space="preserve">(Figure 11-4) </w:t>
      </w:r>
      <w:r>
        <w:t>allows you to select the number of tiles, the palette type to be used, the color interval, the number format</w:t>
      </w:r>
      <w:r w:rsidR="00DC19D0">
        <w:t>, and the option to have a linear or logarithmic scale.</w:t>
      </w:r>
      <w:r>
        <w:t xml:space="preserve"> As you vary the number of tiles, the palette types that are available to choose from are automatically updated. The palette type options include sequential (similar to what users typically use for PAVE plots), qualitative, and diverging. </w:t>
      </w:r>
      <w:r w:rsidR="003A7C8E">
        <w:t xml:space="preserve">The </w:t>
      </w:r>
      <w:r w:rsidR="003A7C8E" w:rsidRPr="009C5A52">
        <w:rPr>
          <w:b/>
          <w:bCs/>
        </w:rPr>
        <w:t>Interval</w:t>
      </w:r>
      <w:r w:rsidR="003A7C8E">
        <w:t xml:space="preserve"> pull-down menu is set to </w:t>
      </w:r>
      <w:r w:rsidR="0097033A">
        <w:t>Automatic by default.  The color</w:t>
      </w:r>
      <w:r w:rsidR="003A7C8E">
        <w:t xml:space="preserve"> intervals are </w:t>
      </w:r>
      <w:r w:rsidR="0097033A">
        <w:t xml:space="preserve">automatically </w:t>
      </w:r>
      <w:r w:rsidR="003A7C8E">
        <w:t>calculated based on the Min and Max value</w:t>
      </w:r>
      <w:r w:rsidR="00874856">
        <w:t>s</w:t>
      </w:r>
      <w:r w:rsidR="003A7C8E">
        <w:t xml:space="preserve"> of the dataset and the number of tiles.  To change the Min or Max value, type a new value in</w:t>
      </w:r>
      <w:r w:rsidR="00F41190">
        <w:t>to</w:t>
      </w:r>
      <w:r w:rsidR="003A7C8E">
        <w:t xml:space="preserve"> the text box, and then click </w:t>
      </w:r>
      <w:r w:rsidR="00902540" w:rsidRPr="009C5A52">
        <w:rPr>
          <w:b/>
        </w:rPr>
        <w:t>R</w:t>
      </w:r>
      <w:r w:rsidR="003A7C8E" w:rsidRPr="009C5A52">
        <w:rPr>
          <w:b/>
        </w:rPr>
        <w:t>ebuild</w:t>
      </w:r>
      <w:r w:rsidR="003A7C8E">
        <w:t xml:space="preserve">. </w:t>
      </w:r>
      <w:r>
        <w:t xml:space="preserve">To specify the number format used in the map legend, enter the format in the entry box using the C language's printf() routine's format syntax, </w:t>
      </w:r>
      <w:r w:rsidR="00902540">
        <w:t xml:space="preserve">and then click </w:t>
      </w:r>
      <w:r w:rsidR="00902540" w:rsidRPr="009C5A52">
        <w:rPr>
          <w:b/>
        </w:rPr>
        <w:t>Rebuild</w:t>
      </w:r>
      <w:r w:rsidR="00902540">
        <w:t xml:space="preserve"> (</w:t>
      </w:r>
      <w:r>
        <w:t xml:space="preserve">e.g., for </w:t>
      </w:r>
      <w:r>
        <w:rPr>
          <w:b/>
          <w:bCs/>
        </w:rPr>
        <w:t>%</w:t>
      </w:r>
      <w:r w:rsidR="0073087A">
        <w:rPr>
          <w:b/>
          <w:bCs/>
        </w:rPr>
        <w:t>1</w:t>
      </w:r>
      <w:r>
        <w:rPr>
          <w:b/>
          <w:bCs/>
        </w:rPr>
        <w:t>.2E</w:t>
      </w:r>
      <w:r>
        <w:t>,</w:t>
      </w:r>
      <w:r w:rsidR="0073087A">
        <w:t xml:space="preserve"> a zero in the legend would</w:t>
      </w:r>
      <w:r>
        <w:t xml:space="preserve"> </w:t>
      </w:r>
      <w:r w:rsidR="0073087A">
        <w:t>be printed with the format</w:t>
      </w:r>
      <w:r w:rsidR="00874856">
        <w:t xml:space="preserve"> “</w:t>
      </w:r>
      <w:r w:rsidR="0073087A">
        <w:t>0.00E0</w:t>
      </w:r>
      <w:r w:rsidR="00874856">
        <w:t>”</w:t>
      </w:r>
      <w:r w:rsidR="00E748BC">
        <w:t>;</w:t>
      </w:r>
      <w:r w:rsidR="00C2336B">
        <w:t xml:space="preserve"> for </w:t>
      </w:r>
      <w:r w:rsidR="00C2336B" w:rsidRPr="00341557">
        <w:rPr>
          <w:b/>
        </w:rPr>
        <w:t>%1.2</w:t>
      </w:r>
      <w:r w:rsidR="00341557" w:rsidRPr="00341557">
        <w:rPr>
          <w:b/>
        </w:rPr>
        <w:t>F</w:t>
      </w:r>
      <w:r w:rsidR="00C2336B">
        <w:t xml:space="preserve"> the format would be 0.00</w:t>
      </w:r>
      <w:r w:rsidR="00902540">
        <w:t>)</w:t>
      </w:r>
      <w:r>
        <w:t xml:space="preserve">.  </w:t>
      </w:r>
      <w:r w:rsidR="00DC19D0">
        <w:t xml:space="preserve">To </w:t>
      </w:r>
      <w:r w:rsidR="00E748BC">
        <w:t>c</w:t>
      </w:r>
      <w:r w:rsidR="00DC19D0">
        <w:t xml:space="preserve">hoose a logarithmic scale, select the pull-down menu option and select </w:t>
      </w:r>
      <w:r w:rsidR="000C5604" w:rsidRPr="0045338F">
        <w:rPr>
          <w:b/>
          <w:szCs w:val="24"/>
        </w:rPr>
        <w:t>Logarithmic</w:t>
      </w:r>
      <w:r w:rsidR="00DC19D0">
        <w:t xml:space="preserve">. The start values for each legend bin will be automatically adjusted when the user changes the scale.  </w:t>
      </w:r>
      <w:r>
        <w:t xml:space="preserve">Click </w:t>
      </w:r>
      <w:r w:rsidRPr="003F652E">
        <w:rPr>
          <w:b/>
        </w:rPr>
        <w:t>Apply</w:t>
      </w:r>
      <w:r>
        <w:t xml:space="preserve"> to review changes made to the map while the </w:t>
      </w:r>
      <w:r w:rsidRPr="00A41F06">
        <w:rPr>
          <w:b/>
          <w:bCs/>
        </w:rPr>
        <w:t>Configure Plot</w:t>
      </w:r>
      <w:r>
        <w:t xml:space="preserve"> dialog is open.  Use the </w:t>
      </w:r>
      <w:r w:rsidRPr="004F03EF">
        <w:rPr>
          <w:b/>
          <w:bCs/>
        </w:rPr>
        <w:t>Apply</w:t>
      </w:r>
      <w:r>
        <w:t xml:space="preserve"> button as needed to make additional adjustments to the color map, legend range, </w:t>
      </w:r>
      <w:r w:rsidR="00874856">
        <w:t>and/</w:t>
      </w:r>
      <w:r>
        <w:t xml:space="preserve">or number of </w:t>
      </w:r>
      <w:r w:rsidR="0097033A">
        <w:t>tiles</w:t>
      </w:r>
      <w:r>
        <w:t xml:space="preserve"> in the range.  </w:t>
      </w:r>
      <w:r w:rsidR="00902540">
        <w:t xml:space="preserve">To </w:t>
      </w:r>
      <w:r w:rsidR="007C594F">
        <w:t>use an irregular</w:t>
      </w:r>
      <w:r w:rsidR="003A7C8E">
        <w:t xml:space="preserve"> </w:t>
      </w:r>
      <w:r w:rsidR="007C594F">
        <w:t xml:space="preserve">spacing or to change the </w:t>
      </w:r>
      <w:r w:rsidR="003A7C8E">
        <w:t>spa</w:t>
      </w:r>
      <w:r w:rsidR="0097033A">
        <w:t>cing between the color tiles</w:t>
      </w:r>
      <w:r w:rsidR="003A7C8E">
        <w:t xml:space="preserve">, select </w:t>
      </w:r>
      <w:r w:rsidR="003A7C8E" w:rsidRPr="009C5A52">
        <w:rPr>
          <w:b/>
          <w:bCs/>
        </w:rPr>
        <w:t>Custom</w:t>
      </w:r>
      <w:r w:rsidR="003A7C8E">
        <w:t xml:space="preserve"> from the </w:t>
      </w:r>
      <w:r w:rsidR="003A7C8E" w:rsidRPr="00A41F06">
        <w:rPr>
          <w:b/>
          <w:bCs/>
        </w:rPr>
        <w:t>Interval</w:t>
      </w:r>
      <w:r w:rsidR="003A7C8E">
        <w:t xml:space="preserve"> pull-down menu and change the interval start values in the list at the bottom of the dialog box.</w:t>
      </w:r>
      <w:r w:rsidR="00902540">
        <w:t xml:space="preserve"> Specify</w:t>
      </w:r>
      <w:r w:rsidR="003A7C8E">
        <w:t xml:space="preserve"> the interval </w:t>
      </w:r>
      <w:r w:rsidR="00902540">
        <w:t xml:space="preserve">start </w:t>
      </w:r>
      <w:r w:rsidR="003A7C8E">
        <w:t>values</w:t>
      </w:r>
      <w:r w:rsidR="00902540">
        <w:t xml:space="preserve"> for each color in the legend and then click </w:t>
      </w:r>
      <w:r w:rsidR="00902540" w:rsidRPr="009C5A52">
        <w:rPr>
          <w:b/>
        </w:rPr>
        <w:t>Apply</w:t>
      </w:r>
      <w:r w:rsidR="003A7C8E">
        <w:t>.</w:t>
      </w:r>
      <w:r w:rsidR="007C594F">
        <w:t xml:space="preserve">  If you try to enter a value for an interval that does not fall between the interval start values that are above and below the value that you are changing, </w:t>
      </w:r>
      <w:r w:rsidR="007C594F">
        <w:lastRenderedPageBreak/>
        <w:t>then the value will not be accepted and</w:t>
      </w:r>
      <w:r w:rsidR="0097033A">
        <w:t xml:space="preserve"> the number will revert back to the previous value</w:t>
      </w:r>
      <w:r w:rsidR="007C594F">
        <w:t>.</w:t>
      </w:r>
      <w:r w:rsidR="003A7C8E">
        <w:t xml:space="preserve">  When </w:t>
      </w:r>
      <w:r w:rsidR="00874856">
        <w:t>you have chosen to create</w:t>
      </w:r>
      <w:r w:rsidR="003A7C8E">
        <w:t xml:space="preserve"> </w:t>
      </w:r>
      <w:r w:rsidR="00874856">
        <w:t>c</w:t>
      </w:r>
      <w:r w:rsidR="003A7C8E">
        <w:t xml:space="preserve">ustom </w:t>
      </w:r>
      <w:r w:rsidR="00874856">
        <w:t>i</w:t>
      </w:r>
      <w:r w:rsidR="003A7C8E">
        <w:t>nterval</w:t>
      </w:r>
      <w:r w:rsidR="00874856">
        <w:t>s</w:t>
      </w:r>
      <w:r w:rsidR="003A7C8E">
        <w:t>, the Min</w:t>
      </w:r>
      <w:r w:rsidR="00874856">
        <w:t xml:space="preserve"> and</w:t>
      </w:r>
      <w:r w:rsidR="003A7C8E">
        <w:t xml:space="preserve"> Max </w:t>
      </w:r>
      <w:r w:rsidR="0097033A">
        <w:t>text boxes and the</w:t>
      </w:r>
      <w:r w:rsidR="003A7C8E">
        <w:t xml:space="preserve"> </w:t>
      </w:r>
      <w:r w:rsidR="003A7C8E" w:rsidRPr="009C5A52">
        <w:rPr>
          <w:b/>
          <w:bCs/>
        </w:rPr>
        <w:t>Rebuild</w:t>
      </w:r>
      <w:r w:rsidR="003A7C8E">
        <w:t xml:space="preserve"> button are disabled and gr</w:t>
      </w:r>
      <w:r w:rsidR="00874856">
        <w:t>a</w:t>
      </w:r>
      <w:r w:rsidR="003A7C8E">
        <w:t>yed out</w:t>
      </w:r>
      <w:r w:rsidR="00874856">
        <w:t xml:space="preserve">, because you are choosing to override </w:t>
      </w:r>
      <w:r w:rsidR="003A7C8E">
        <w:t>automatic calculati</w:t>
      </w:r>
      <w:r w:rsidR="00874856">
        <w:t>on of</w:t>
      </w:r>
      <w:r w:rsidR="003A7C8E">
        <w:t xml:space="preserve"> the </w:t>
      </w:r>
      <w:r w:rsidR="0097033A">
        <w:t xml:space="preserve">color </w:t>
      </w:r>
      <w:r w:rsidR="003A7C8E">
        <w:t xml:space="preserve">interval spacing </w:t>
      </w:r>
      <w:r w:rsidR="00874856">
        <w:t xml:space="preserve">and instead define </w:t>
      </w:r>
      <w:r w:rsidR="003A7C8E">
        <w:t>the m</w:t>
      </w:r>
      <w:r w:rsidR="0097033A">
        <w:t>in, max, and number of tiles</w:t>
      </w:r>
      <w:r w:rsidR="00874856">
        <w:t xml:space="preserve"> manually</w:t>
      </w:r>
      <w:r w:rsidR="003A7C8E">
        <w:t>.</w:t>
      </w:r>
      <w:r w:rsidR="00902540">
        <w:t xml:space="preserve"> </w:t>
      </w:r>
      <w:r w:rsidR="00341557">
        <w:t>Note: values above the maximum specified will be colored the same as the color for the maximum range, and similarly</w:t>
      </w:r>
      <w:r w:rsidR="002B78B5">
        <w:t xml:space="preserve">, </w:t>
      </w:r>
      <w:r w:rsidR="00341557">
        <w:t xml:space="preserve">values less than the minimum specified will be colored the same as the color for the minimum range. </w:t>
      </w:r>
      <w:r>
        <w:t xml:space="preserve">Once the settings are finalized, click </w:t>
      </w:r>
      <w:r w:rsidRPr="004F03EF">
        <w:rPr>
          <w:b/>
          <w:bCs/>
        </w:rPr>
        <w:t>OK</w:t>
      </w:r>
      <w:r>
        <w:t xml:space="preserve"> and the </w:t>
      </w:r>
      <w:r w:rsidRPr="009C5A52">
        <w:rPr>
          <w:b/>
          <w:bCs/>
        </w:rPr>
        <w:t>Configure Plot</w:t>
      </w:r>
      <w:r>
        <w:t xml:space="preserve"> dialog will close.</w:t>
      </w:r>
    </w:p>
    <w:p w:rsidR="00BA0E86" w:rsidRDefault="00BA0E86" w:rsidP="00D75897">
      <w:pPr>
        <w:pStyle w:val="BodyText"/>
        <w:numPr>
          <w:ilvl w:val="0"/>
          <w:numId w:val="12"/>
        </w:numPr>
      </w:pPr>
      <w:r>
        <w:t xml:space="preserve">The </w:t>
      </w:r>
      <w:r w:rsidRPr="008267DE">
        <w:rPr>
          <w:b/>
        </w:rPr>
        <w:t>Labels</w:t>
      </w:r>
      <w:r>
        <w:t xml:space="preserve"> tab </w:t>
      </w:r>
      <w:r w:rsidR="00341557">
        <w:t xml:space="preserve">(Figure 11-5) </w:t>
      </w:r>
      <w:r>
        <w:t>contains options to edit the labels of the Domain Axis (x-axis), the Range Axis (y-axis), Legend</w:t>
      </w:r>
      <w:r w:rsidR="00E748BC">
        <w:t>,</w:t>
      </w:r>
      <w:r w:rsidR="007B2C4D">
        <w:t xml:space="preserve"> and Footer</w:t>
      </w:r>
      <w:r>
        <w:t>.</w:t>
      </w:r>
      <w:r w:rsidR="004A2F90">
        <w:t xml:space="preserve"> </w:t>
      </w:r>
      <w:r w:rsidR="007B2C4D">
        <w:t xml:space="preserve">VERDI </w:t>
      </w:r>
      <w:r w:rsidR="004A2F90">
        <w:t>a</w:t>
      </w:r>
      <w:r w:rsidR="008267DE">
        <w:t xml:space="preserve">llows </w:t>
      </w:r>
      <w:r w:rsidR="007B2C4D" w:rsidRPr="00AD6BD7">
        <w:t>the user to select the number of discreet numerical labels shown on plots</w:t>
      </w:r>
      <w:r w:rsidR="007B2C4D">
        <w:t xml:space="preserve">.  For example, it can be </w:t>
      </w:r>
      <w:r w:rsidR="007B2C4D" w:rsidRPr="00AD6BD7">
        <w:t>difficult to read the numb</w:t>
      </w:r>
      <w:r w:rsidR="007B2C4D">
        <w:t xml:space="preserve">ers when there are more than 13 </w:t>
      </w:r>
      <w:r w:rsidR="007B2C4D" w:rsidRPr="00AD6BD7">
        <w:t>differen</w:t>
      </w:r>
      <w:r w:rsidR="007B2C4D">
        <w:t>t colors on a scale</w:t>
      </w:r>
      <w:r w:rsidR="008267DE">
        <w:t>. T</w:t>
      </w:r>
      <w:r w:rsidR="007B2C4D">
        <w:t>he legend can be improved by reducing the number of t</w:t>
      </w:r>
      <w:r w:rsidR="008267DE">
        <w:t xml:space="preserve">ick marks that are labeled (see Figure </w:t>
      </w:r>
      <w:r w:rsidR="00C2336B">
        <w:t>11-5</w:t>
      </w:r>
      <w:r w:rsidR="007B2C4D">
        <w:t>)</w:t>
      </w:r>
      <w:r w:rsidR="008267DE">
        <w:t xml:space="preserve">.  </w:t>
      </w:r>
      <w:r w:rsidR="007B2C4D">
        <w:t>From the Plot menu option, select Configure&gt; Configure Plot.  When the Configure Plot window appears, select the Labels Tab</w:t>
      </w:r>
      <w:r w:rsidR="00E748BC">
        <w:t>,</w:t>
      </w:r>
      <w:r w:rsidR="007B2C4D">
        <w:t xml:space="preserve"> as shown in Figure </w:t>
      </w:r>
      <w:r w:rsidR="008267DE">
        <w:t>11-</w:t>
      </w:r>
      <w:r w:rsidR="00C2336B">
        <w:t>5</w:t>
      </w:r>
      <w:r w:rsidR="007B2C4D">
        <w:t>.  At the top of the Labels</w:t>
      </w:r>
      <w:r w:rsidR="00E748BC">
        <w:t xml:space="preserve"> </w:t>
      </w:r>
      <w:r w:rsidR="007B2C4D">
        <w:t>Tab are four additional tabs that can be selected</w:t>
      </w:r>
      <w:r w:rsidR="00E748BC">
        <w:t xml:space="preserve">: </w:t>
      </w:r>
      <w:r w:rsidR="007B2C4D">
        <w:t>Domain Axis, Range Axis, Legend</w:t>
      </w:r>
      <w:r w:rsidR="00E748BC">
        <w:t>,</w:t>
      </w:r>
      <w:r w:rsidR="007B2C4D">
        <w:t xml:space="preserve"> and Footer.  To edit the number of tick marks that are labeled on the Legend of the plot, select the Legend tab, and there will be a check box labeled Show Tick Labels, and a text box where </w:t>
      </w:r>
      <w:r w:rsidR="00E748BC">
        <w:t>you</w:t>
      </w:r>
      <w:r w:rsidR="007B2C4D">
        <w:t xml:space="preserve"> can change the number of tick labels that are placed on the plot.  After you change the number of tick lab</w:t>
      </w:r>
      <w:r w:rsidR="008267DE">
        <w:t>e</w:t>
      </w:r>
      <w:r w:rsidR="00DF1C7B">
        <w:t>l</w:t>
      </w:r>
      <w:r w:rsidR="007B2C4D">
        <w:t>s</w:t>
      </w:r>
      <w:r w:rsidR="004953F0">
        <w:t xml:space="preserve"> and</w:t>
      </w:r>
      <w:r w:rsidR="007B2C4D">
        <w:t xml:space="preserve"> click on the Apply button</w:t>
      </w:r>
      <w:r w:rsidR="004953F0">
        <w:t>,</w:t>
      </w:r>
      <w:r w:rsidR="007B2C4D">
        <w:t xml:space="preserve"> the density of the labels on the plot </w:t>
      </w:r>
      <w:r w:rsidR="004953F0">
        <w:t>is</w:t>
      </w:r>
      <w:r w:rsidR="007B2C4D">
        <w:t xml:space="preserve"> increased or decreased accordingly.  Once you are satisfied with the number of Tick Labels on the Legend of your plot, then click Apply.  If you would like to change the number of tick marks on the Domain A</w:t>
      </w:r>
      <w:r w:rsidR="00DF1C7B">
        <w:t xml:space="preserve">xis, </w:t>
      </w:r>
      <w:r w:rsidR="004953F0">
        <w:t>c</w:t>
      </w:r>
      <w:r w:rsidR="00DF1C7B">
        <w:t>lick on the Domain Ax</w:t>
      </w:r>
      <w:r w:rsidR="007B2C4D">
        <w:t>is Tab, and you will see the ch</w:t>
      </w:r>
      <w:r w:rsidR="00DF1C7B">
        <w:t>eck box labeled Show Tick Label</w:t>
      </w:r>
      <w:r w:rsidR="007B2C4D">
        <w:t>s, and</w:t>
      </w:r>
      <w:r w:rsidR="004A2F90">
        <w:t xml:space="preserve"> a text box.  Change the number</w:t>
      </w:r>
      <w:r w:rsidR="007B2C4D">
        <w:t xml:space="preserve"> in the text box, then Click OK, and repeat this for the Range Axis Tab.  Once you are finished customizing the number of Tick Labels for the three different regions of the Plot, click OK, and the Configure Plot Window will close. </w:t>
      </w:r>
      <w:r w:rsidR="008267DE">
        <w:t>Figure 11-7</w:t>
      </w:r>
      <w:r w:rsidR="007B2C4D">
        <w:t xml:space="preserve"> shows an example plot where the number of Tick Labels ha</w:t>
      </w:r>
      <w:r w:rsidR="000108BA">
        <w:t>s</w:t>
      </w:r>
      <w:r w:rsidR="007B2C4D">
        <w:t xml:space="preserve"> been reduced in both the Range Axis and the Legend, but the number of tick labels has not been reduced in the Domain Axis.</w:t>
      </w:r>
    </w:p>
    <w:p w:rsidR="00BA0E86" w:rsidRDefault="00BA0E86" w:rsidP="00D75897">
      <w:pPr>
        <w:pStyle w:val="BodyText"/>
        <w:numPr>
          <w:ilvl w:val="0"/>
          <w:numId w:val="12"/>
        </w:numPr>
      </w:pPr>
      <w:r>
        <w:t xml:space="preserve">The </w:t>
      </w:r>
      <w:r w:rsidRPr="009030F7">
        <w:rPr>
          <w:b/>
        </w:rPr>
        <w:t>Other</w:t>
      </w:r>
      <w:r>
        <w:t xml:space="preserve"> tab </w:t>
      </w:r>
      <w:r w:rsidR="00341557">
        <w:t xml:space="preserve">(Figure 11-6) </w:t>
      </w:r>
      <w:r>
        <w:t>allows you to enable or disable showing the grid lines, and to edit the vector arrow color and the series color.  The edit series color allows the user to specify the colors used to shade the bars for the time series bar plot, or the colors of the lines on the Time Series Plot.</w:t>
      </w:r>
    </w:p>
    <w:tbl>
      <w:tblPr>
        <w:tblW w:w="0" w:type="auto"/>
        <w:tblLook w:val="01E0" w:firstRow="1" w:lastRow="1" w:firstColumn="1" w:lastColumn="1" w:noHBand="0" w:noVBand="0"/>
      </w:tblPr>
      <w:tblGrid>
        <w:gridCol w:w="4278"/>
        <w:gridCol w:w="5233"/>
      </w:tblGrid>
      <w:tr w:rsidR="00BA0E86" w:rsidTr="00BD71C0">
        <w:trPr>
          <w:trHeight w:val="6583"/>
        </w:trPr>
        <w:tc>
          <w:tcPr>
            <w:tcW w:w="4788" w:type="dxa"/>
            <w:tcMar>
              <w:left w:w="43" w:type="dxa"/>
              <w:right w:w="43" w:type="dxa"/>
            </w:tcMar>
          </w:tcPr>
          <w:p w:rsidR="00BA0E86" w:rsidRPr="004F03EF" w:rsidRDefault="00BA0E86" w:rsidP="00BD71C0">
            <w:pPr>
              <w:pStyle w:val="Figureheading"/>
              <w:spacing w:before="0"/>
              <w:rPr>
                <w:b w:val="0"/>
                <w:bCs w:val="0"/>
              </w:rPr>
            </w:pPr>
            <w:r>
              <w:lastRenderedPageBreak/>
              <w:br w:type="page"/>
            </w:r>
            <w:bookmarkStart w:id="416" w:name="_Toc197166223"/>
            <w:bookmarkStart w:id="417" w:name="_Toc241299279"/>
            <w:bookmarkStart w:id="418" w:name="_Toc241299415"/>
            <w:bookmarkStart w:id="419" w:name="_Toc294622005"/>
            <w:r w:rsidRPr="004F03EF">
              <w:t>F</w:t>
            </w:r>
            <w:r w:rsidRPr="004F03EF">
              <w:rPr>
                <w:rStyle w:val="FigureheadingChar"/>
                <w:b/>
              </w:rPr>
              <w:t xml:space="preserve">igure </w:t>
            </w:r>
            <w:r w:rsidR="00423D8D" w:rsidRPr="004F03EF">
              <w:rPr>
                <w:rStyle w:val="FigureheadingChar"/>
                <w:b/>
              </w:rPr>
              <w:fldChar w:fldCharType="begin"/>
            </w:r>
            <w:r w:rsidRPr="004F03EF">
              <w:rPr>
                <w:rStyle w:val="FigureheadingChar"/>
                <w:b/>
              </w:rPr>
              <w:instrText xml:space="preserve"> STYLEREF 1 \s </w:instrText>
            </w:r>
            <w:r w:rsidR="00423D8D" w:rsidRPr="004F03EF">
              <w:rPr>
                <w:rStyle w:val="FigureheadingChar"/>
                <w:b/>
              </w:rPr>
              <w:fldChar w:fldCharType="separate"/>
            </w:r>
            <w:r w:rsidR="00A6772F">
              <w:rPr>
                <w:rStyle w:val="FigureheadingChar"/>
                <w:b/>
                <w:noProof/>
              </w:rPr>
              <w:t>11</w:t>
            </w:r>
            <w:r w:rsidR="00423D8D" w:rsidRPr="004F03EF">
              <w:rPr>
                <w:rStyle w:val="FigureheadingChar"/>
                <w:b/>
              </w:rPr>
              <w:fldChar w:fldCharType="end"/>
            </w:r>
            <w:r w:rsidRPr="004F03EF">
              <w:rPr>
                <w:rStyle w:val="FigureheadingChar"/>
                <w:b/>
              </w:rPr>
              <w:noBreakHyphen/>
            </w:r>
            <w:r w:rsidR="005B0DB5">
              <w:rPr>
                <w:rStyle w:val="FigureheadingChar"/>
                <w:b/>
              </w:rPr>
              <w:t>3</w:t>
            </w:r>
            <w:r w:rsidRPr="004F03EF">
              <w:rPr>
                <w:rStyle w:val="FigureheadingChar"/>
                <w:b/>
              </w:rPr>
              <w:t>. Configure Plot, Titles Tab</w:t>
            </w:r>
            <w:bookmarkEnd w:id="416"/>
            <w:bookmarkEnd w:id="417"/>
            <w:bookmarkEnd w:id="418"/>
            <w:bookmarkEnd w:id="419"/>
          </w:p>
          <w:p w:rsidR="00BA0E86" w:rsidRDefault="000E1BC6" w:rsidP="00BD71C0">
            <w:pPr>
              <w:pStyle w:val="Figure"/>
              <w:framePr w:hSpace="0" w:vSpace="0" w:wrap="auto" w:vAnchor="margin" w:xAlign="left" w:yAlign="inline"/>
              <w:shd w:val="solid" w:color="FFFFFF" w:fill="FFFFFF"/>
              <w:jc w:val="center"/>
            </w:pPr>
            <w:r>
              <w:rPr>
                <w:noProof/>
              </w:rPr>
              <w:drawing>
                <wp:inline distT="0" distB="0" distL="0" distR="0" wp14:anchorId="38DC6FB5" wp14:editId="7BB64A91">
                  <wp:extent cx="2690943" cy="3242931"/>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4699" cy="3247457"/>
                          </a:xfrm>
                          <a:prstGeom prst="rect">
                            <a:avLst/>
                          </a:prstGeom>
                          <a:noFill/>
                          <a:ln>
                            <a:noFill/>
                          </a:ln>
                        </pic:spPr>
                      </pic:pic>
                    </a:graphicData>
                  </a:graphic>
                </wp:inline>
              </w:drawing>
            </w:r>
          </w:p>
        </w:tc>
        <w:tc>
          <w:tcPr>
            <w:tcW w:w="4788" w:type="dxa"/>
          </w:tcPr>
          <w:p w:rsidR="00BA0E86" w:rsidRPr="000528AF" w:rsidRDefault="00BA0E86" w:rsidP="00BD71C0">
            <w:pPr>
              <w:pStyle w:val="Figureheading"/>
              <w:spacing w:before="0"/>
            </w:pPr>
            <w:bookmarkStart w:id="420" w:name="_Toc197166224"/>
            <w:bookmarkStart w:id="421" w:name="_Toc241299280"/>
            <w:bookmarkStart w:id="422" w:name="_Toc241299416"/>
            <w:bookmarkStart w:id="423" w:name="_Toc294622006"/>
            <w:r w:rsidRPr="000528AF">
              <w:t xml:space="preserve">Figure </w:t>
            </w:r>
            <w:fldSimple w:instr=" STYLEREF 1 \s ">
              <w:r w:rsidR="00A6772F">
                <w:rPr>
                  <w:noProof/>
                </w:rPr>
                <w:t>11</w:t>
              </w:r>
            </w:fldSimple>
            <w:r>
              <w:noBreakHyphen/>
            </w:r>
            <w:r w:rsidR="005B0DB5">
              <w:t>4</w:t>
            </w:r>
            <w:r>
              <w:t>.</w:t>
            </w:r>
            <w:r w:rsidRPr="000528AF">
              <w:t xml:space="preserve"> Configure Plot</w:t>
            </w:r>
            <w:r>
              <w:t>,</w:t>
            </w:r>
            <w:r w:rsidRPr="000528AF">
              <w:t xml:space="preserve"> C</w:t>
            </w:r>
            <w:r>
              <w:t>olor Map</w:t>
            </w:r>
            <w:r>
              <w:rPr>
                <w:rStyle w:val="FigureheadingChar"/>
              </w:rPr>
              <w:t xml:space="preserve"> </w:t>
            </w:r>
            <w:r w:rsidRPr="004F03EF">
              <w:rPr>
                <w:rStyle w:val="FigureheadingChar"/>
                <w:b/>
                <w:bCs/>
              </w:rPr>
              <w:t>Tab</w:t>
            </w:r>
            <w:bookmarkEnd w:id="420"/>
            <w:bookmarkEnd w:id="421"/>
            <w:bookmarkEnd w:id="422"/>
            <w:bookmarkEnd w:id="423"/>
          </w:p>
          <w:p w:rsidR="00BA0E86" w:rsidRDefault="001A4B0A" w:rsidP="001A4B0A">
            <w:pPr>
              <w:pStyle w:val="Figure"/>
              <w:framePr w:hSpace="0" w:vSpace="0" w:wrap="auto" w:vAnchor="margin" w:xAlign="left" w:yAlign="inline"/>
              <w:shd w:val="solid" w:color="FFFFFF" w:fill="FFFFFF"/>
              <w:jc w:val="right"/>
            </w:pPr>
            <w:r>
              <w:object w:dxaOrig="8896" w:dyaOrig="8999">
                <v:shape id="_x0000_i1030" type="#_x0000_t75" style="width:253.65pt;height:257pt" o:ole="">
                  <v:imagedata r:id="rId103" o:title=""/>
                </v:shape>
                <o:OLEObject Type="Embed" ProgID="PBrush" ShapeID="_x0000_i1030" DrawAspect="Content" ObjectID="_1368363729" r:id="rId104"/>
              </w:object>
            </w:r>
          </w:p>
        </w:tc>
      </w:tr>
      <w:tr w:rsidR="00BA0E86" w:rsidTr="00BD71C0">
        <w:tc>
          <w:tcPr>
            <w:tcW w:w="4788" w:type="dxa"/>
            <w:tcMar>
              <w:left w:w="43" w:type="dxa"/>
              <w:right w:w="43" w:type="dxa"/>
            </w:tcMar>
          </w:tcPr>
          <w:p w:rsidR="00BA0E86" w:rsidRPr="000528AF" w:rsidRDefault="00BA0E86" w:rsidP="00BD71C0">
            <w:pPr>
              <w:pStyle w:val="Figureheading"/>
              <w:spacing w:before="0"/>
            </w:pPr>
            <w:bookmarkStart w:id="424" w:name="_Toc197166225"/>
            <w:bookmarkStart w:id="425" w:name="_Toc241299281"/>
            <w:bookmarkStart w:id="426" w:name="_Toc241299417"/>
            <w:bookmarkStart w:id="427" w:name="_Toc294622007"/>
            <w:r w:rsidRPr="000528AF">
              <w:t xml:space="preserve">Figure </w:t>
            </w:r>
            <w:fldSimple w:instr=" STYLEREF 1 \s ">
              <w:r w:rsidR="00A6772F">
                <w:rPr>
                  <w:noProof/>
                </w:rPr>
                <w:t>11</w:t>
              </w:r>
            </w:fldSimple>
            <w:r>
              <w:noBreakHyphen/>
            </w:r>
            <w:r w:rsidR="005B0DB5">
              <w:t>5</w:t>
            </w:r>
            <w:r>
              <w:t>.</w:t>
            </w:r>
            <w:r w:rsidRPr="000528AF">
              <w:t xml:space="preserve"> Configure Plot</w:t>
            </w:r>
            <w:r>
              <w:t>,</w:t>
            </w:r>
            <w:r w:rsidRPr="000528AF">
              <w:t xml:space="preserve"> Labels</w:t>
            </w:r>
            <w:r>
              <w:rPr>
                <w:rStyle w:val="FigureheadingChar"/>
              </w:rPr>
              <w:t xml:space="preserve"> </w:t>
            </w:r>
            <w:r w:rsidRPr="00A41F06">
              <w:rPr>
                <w:rStyle w:val="FigureheadingChar"/>
                <w:b/>
                <w:bCs/>
              </w:rPr>
              <w:t>Tab</w:t>
            </w:r>
            <w:bookmarkEnd w:id="424"/>
            <w:bookmarkEnd w:id="425"/>
            <w:bookmarkEnd w:id="426"/>
            <w:bookmarkEnd w:id="427"/>
          </w:p>
          <w:p w:rsidR="00BA0E86" w:rsidRDefault="00E05E3C" w:rsidP="002D2F72">
            <w:pPr>
              <w:pStyle w:val="BodyText"/>
            </w:pPr>
            <w:r w:rsidRPr="00FE2B87">
              <w:rPr>
                <w:noProof/>
              </w:rPr>
              <w:drawing>
                <wp:inline distT="0" distB="0" distL="0" distR="0" wp14:anchorId="1B579863" wp14:editId="0A7DBD40">
                  <wp:extent cx="2668687" cy="3211032"/>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9852" cy="3212434"/>
                          </a:xfrm>
                          <a:prstGeom prst="rect">
                            <a:avLst/>
                          </a:prstGeom>
                          <a:noFill/>
                          <a:ln>
                            <a:noFill/>
                          </a:ln>
                        </pic:spPr>
                      </pic:pic>
                    </a:graphicData>
                  </a:graphic>
                </wp:inline>
              </w:drawing>
            </w:r>
          </w:p>
        </w:tc>
        <w:tc>
          <w:tcPr>
            <w:tcW w:w="4788" w:type="dxa"/>
          </w:tcPr>
          <w:p w:rsidR="00BA0E86" w:rsidRPr="000528AF" w:rsidRDefault="00BA0E86" w:rsidP="00BD71C0">
            <w:pPr>
              <w:pStyle w:val="Figureheading"/>
              <w:spacing w:before="0"/>
            </w:pPr>
            <w:bookmarkStart w:id="428" w:name="_Toc197166226"/>
            <w:bookmarkStart w:id="429" w:name="_Toc241299282"/>
            <w:bookmarkStart w:id="430" w:name="_Toc241299418"/>
            <w:bookmarkStart w:id="431" w:name="_Toc294622008"/>
            <w:r w:rsidRPr="000528AF">
              <w:t xml:space="preserve">Figure </w:t>
            </w:r>
            <w:fldSimple w:instr=" STYLEREF 1 \s ">
              <w:r w:rsidR="00A6772F">
                <w:rPr>
                  <w:noProof/>
                </w:rPr>
                <w:t>11</w:t>
              </w:r>
            </w:fldSimple>
            <w:r>
              <w:noBreakHyphen/>
            </w:r>
            <w:r w:rsidR="005B0DB5">
              <w:t>6</w:t>
            </w:r>
            <w:r>
              <w:t>.</w:t>
            </w:r>
            <w:r w:rsidRPr="000528AF">
              <w:t xml:space="preserve"> Configure Plot</w:t>
            </w:r>
            <w:r>
              <w:t>,</w:t>
            </w:r>
            <w:r w:rsidRPr="000528AF">
              <w:t xml:space="preserve"> </w:t>
            </w:r>
            <w:r>
              <w:t>Other</w:t>
            </w:r>
            <w:r>
              <w:rPr>
                <w:rStyle w:val="FigureheadingChar"/>
              </w:rPr>
              <w:t xml:space="preserve"> </w:t>
            </w:r>
            <w:r w:rsidRPr="00A41F06">
              <w:rPr>
                <w:rStyle w:val="FigureheadingChar"/>
                <w:b/>
                <w:bCs/>
              </w:rPr>
              <w:t>Tab</w:t>
            </w:r>
            <w:bookmarkEnd w:id="428"/>
            <w:bookmarkEnd w:id="429"/>
            <w:bookmarkEnd w:id="430"/>
            <w:bookmarkEnd w:id="431"/>
          </w:p>
          <w:p w:rsidR="00BA0E86" w:rsidRDefault="000E1BC6" w:rsidP="002D2F72">
            <w:pPr>
              <w:pStyle w:val="BodyText"/>
            </w:pPr>
            <w:r>
              <w:rPr>
                <w:noProof/>
              </w:rPr>
              <w:drawing>
                <wp:inline distT="0" distB="0" distL="0" distR="0" wp14:anchorId="4D33BF74" wp14:editId="55449649">
                  <wp:extent cx="2647507" cy="3187126"/>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3817" cy="3194722"/>
                          </a:xfrm>
                          <a:prstGeom prst="rect">
                            <a:avLst/>
                          </a:prstGeom>
                          <a:noFill/>
                          <a:ln>
                            <a:noFill/>
                          </a:ln>
                        </pic:spPr>
                      </pic:pic>
                    </a:graphicData>
                  </a:graphic>
                </wp:inline>
              </w:drawing>
            </w:r>
          </w:p>
        </w:tc>
      </w:tr>
    </w:tbl>
    <w:p w:rsidR="008267DE" w:rsidRDefault="00BA0E86" w:rsidP="008267DE">
      <w:pPr>
        <w:pStyle w:val="Figureheading"/>
      </w:pPr>
      <w:r>
        <w:br w:type="page"/>
      </w:r>
      <w:bookmarkStart w:id="432" w:name="_Toc294622009"/>
      <w:r w:rsidR="008267DE">
        <w:lastRenderedPageBreak/>
        <w:t xml:space="preserve">Figure </w:t>
      </w:r>
      <w:r w:rsidR="00423D8D">
        <w:fldChar w:fldCharType="begin"/>
      </w:r>
      <w:r w:rsidR="008267DE">
        <w:instrText xml:space="preserve"> STYLEREF 1 \s </w:instrText>
      </w:r>
      <w:r w:rsidR="00423D8D">
        <w:fldChar w:fldCharType="separate"/>
      </w:r>
      <w:r w:rsidR="00A6772F">
        <w:rPr>
          <w:noProof/>
        </w:rPr>
        <w:t>11</w:t>
      </w:r>
      <w:r w:rsidR="00423D8D">
        <w:rPr>
          <w:noProof/>
        </w:rPr>
        <w:fldChar w:fldCharType="end"/>
      </w:r>
      <w:r w:rsidR="008267DE">
        <w:noBreakHyphen/>
        <w:t>7</w:t>
      </w:r>
      <w:r w:rsidR="008267DE">
        <w:rPr>
          <w:noProof/>
        </w:rPr>
        <w:t>.</w:t>
      </w:r>
      <w:r w:rsidR="008267DE">
        <w:t xml:space="preserve"> </w:t>
      </w:r>
      <w:r w:rsidR="008267DE" w:rsidRPr="00FD4927">
        <w:t>Example Plot with Tick Marks reduced for the Legend</w:t>
      </w:r>
      <w:r w:rsidR="008267DE">
        <w:t xml:space="preserve"> and Range Axis</w:t>
      </w:r>
      <w:bookmarkEnd w:id="432"/>
    </w:p>
    <w:p w:rsidR="00E05E3C" w:rsidRDefault="00E05E3C">
      <w:pPr>
        <w:jc w:val="center"/>
      </w:pPr>
      <w:bookmarkStart w:id="433" w:name="_Toc292295074"/>
      <w:r w:rsidRPr="004953F0">
        <w:rPr>
          <w:noProof/>
          <w:sz w:val="16"/>
          <w:szCs w:val="16"/>
        </w:rPr>
        <w:drawing>
          <wp:inline distT="0" distB="0" distL="0" distR="0" wp14:anchorId="17B54CB7" wp14:editId="214CBBCF">
            <wp:extent cx="4210050" cy="3933825"/>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0050" cy="3933825"/>
                    </a:xfrm>
                    <a:prstGeom prst="rect">
                      <a:avLst/>
                    </a:prstGeom>
                    <a:noFill/>
                    <a:ln>
                      <a:noFill/>
                    </a:ln>
                  </pic:spPr>
                </pic:pic>
              </a:graphicData>
            </a:graphic>
          </wp:inline>
        </w:drawing>
      </w:r>
      <w:bookmarkEnd w:id="433"/>
    </w:p>
    <w:p w:rsidR="00BA0E86" w:rsidRDefault="00BA0E86" w:rsidP="00FD595E">
      <w:pPr>
        <w:pStyle w:val="Heading3"/>
      </w:pPr>
      <w:r>
        <w:t xml:space="preserve"> </w:t>
      </w:r>
      <w:bookmarkStart w:id="434" w:name="_Toc197166165"/>
      <w:bookmarkStart w:id="435" w:name="_Toc292295075"/>
      <w:bookmarkStart w:id="436" w:name="_Toc294621898"/>
      <w:r>
        <w:t xml:space="preserve">Loading and </w:t>
      </w:r>
      <w:r w:rsidR="00664126">
        <w:t>S</w:t>
      </w:r>
      <w:r>
        <w:t xml:space="preserve">aving </w:t>
      </w:r>
      <w:r w:rsidR="00664126">
        <w:t>C</w:t>
      </w:r>
      <w:r>
        <w:t>onfiguration</w:t>
      </w:r>
      <w:bookmarkEnd w:id="434"/>
      <w:bookmarkEnd w:id="435"/>
      <w:bookmarkEnd w:id="436"/>
    </w:p>
    <w:p w:rsidR="00BA0E86" w:rsidRDefault="00BA0E86" w:rsidP="002D2F72">
      <w:pPr>
        <w:pStyle w:val="BodyText"/>
      </w:pPr>
      <w:r>
        <w:t xml:space="preserve">If you have made changes to the configuration of a plot, and would like to save the configuration for future use on other plots, use the </w:t>
      </w:r>
      <w:r w:rsidRPr="00CF3F88">
        <w:rPr>
          <w:b/>
        </w:rPr>
        <w:t>Save Configur</w:t>
      </w:r>
      <w:r>
        <w:rPr>
          <w:b/>
        </w:rPr>
        <w:t>ation</w:t>
      </w:r>
      <w:r>
        <w:t xml:space="preserve"> option from the </w:t>
      </w:r>
      <w:r w:rsidRPr="00CF3F88">
        <w:rPr>
          <w:b/>
        </w:rPr>
        <w:t>Configure</w:t>
      </w:r>
      <w:r w:rsidRPr="00A8411D">
        <w:rPr>
          <w:bCs/>
        </w:rPr>
        <w:t xml:space="preserve"> pull-down menu</w:t>
      </w:r>
      <w:r w:rsidRPr="00CF3F88">
        <w:rPr>
          <w:b/>
        </w:rPr>
        <w:t xml:space="preserve"> </w:t>
      </w:r>
      <w:r>
        <w:t xml:space="preserve">on the plot. It is important to create a file name that indicates the formula name, the dataset, and the type of plot, along with the .cfg extension that indicates that it is a configuration file, so that you will know which plot the configuration file was saved for. An example file name is &lt;FormulaName&gt;_&lt;DatasetFilename&gt;_&lt;PlotType&gt;.cfg, or “O3_CCTM_base_tile.cfg”.  This is only an example name; you may use your own naming convention. What is important is not how you name the files, or how you organize the files into directories, but that you remember the datasets and variables to which a specific configuration may be applied.  </w:t>
      </w:r>
      <w:r w:rsidR="009D38A0">
        <w:t>Saved c</w:t>
      </w:r>
      <w:r w:rsidR="00561D23">
        <w:t>onfiguration files may also be invoked in batch or command line scripts</w:t>
      </w:r>
      <w:r w:rsidR="000C551F">
        <w:t xml:space="preserve"> by setting the parameter </w:t>
      </w:r>
      <w:r w:rsidR="00561D23" w:rsidRPr="00561D23">
        <w:t>configFile</w:t>
      </w:r>
      <w:r w:rsidR="009D38A0">
        <w:t>;</w:t>
      </w:r>
      <w:r w:rsidR="000C551F">
        <w:t xml:space="preserve"> ie. configFile</w:t>
      </w:r>
      <w:r w:rsidR="00561D23" w:rsidRPr="00561D23">
        <w:t>=C:\\Progr</w:t>
      </w:r>
      <w:r w:rsidR="00215730">
        <w:t>am Files\\VERDI_1.4</w:t>
      </w:r>
      <w:r w:rsidR="00561D23">
        <w:t>\\config.txt</w:t>
      </w:r>
      <w:r w:rsidR="000C551F">
        <w:t>.</w:t>
      </w:r>
    </w:p>
    <w:p w:rsidR="00BA0E86" w:rsidRPr="002E19CB" w:rsidRDefault="00BA0E86" w:rsidP="002D2F72">
      <w:pPr>
        <w:pStyle w:val="BodyText"/>
      </w:pPr>
      <w:r>
        <w:t xml:space="preserve">To load a previously saved plot configuration, first create a plot that is of the same type, and uses the same formula that is used within the configuration file. Then select the </w:t>
      </w:r>
      <w:r w:rsidRPr="00CF3F88">
        <w:rPr>
          <w:b/>
        </w:rPr>
        <w:t>Load Configur</w:t>
      </w:r>
      <w:r>
        <w:rPr>
          <w:b/>
        </w:rPr>
        <w:t>ation</w:t>
      </w:r>
      <w:r>
        <w:t xml:space="preserve"> option from the </w:t>
      </w:r>
      <w:r w:rsidRPr="00CF3F88">
        <w:rPr>
          <w:b/>
        </w:rPr>
        <w:t xml:space="preserve">Configure </w:t>
      </w:r>
      <w:r w:rsidRPr="00A33ACF">
        <w:rPr>
          <w:bCs/>
        </w:rPr>
        <w:t>pull-down</w:t>
      </w:r>
      <w:r>
        <w:t xml:space="preserve"> menu on the plot.  An </w:t>
      </w:r>
      <w:r w:rsidRPr="00CF3F88">
        <w:rPr>
          <w:b/>
        </w:rPr>
        <w:t>Open File Dialog</w:t>
      </w:r>
      <w:r>
        <w:t xml:space="preserve"> window will allow you to look for the directory in which you saved the configuration file, and to open that file.  The plot title, color map, and other plot configuration features will be applied to the plot.  Note that it is possible to load a saved configuration file that does not apply to the selected plot, </w:t>
      </w:r>
      <w:r>
        <w:lastRenderedPageBreak/>
        <w:t>so before loading a saved plot configuration check carefully to be sure the plot type and formula of the configuration file match those of the plot.</w:t>
      </w:r>
    </w:p>
    <w:p w:rsidR="00BA0E86" w:rsidRDefault="00BA0E86" w:rsidP="001F222E">
      <w:pPr>
        <w:pStyle w:val="Heading2"/>
      </w:pPr>
      <w:bookmarkStart w:id="437" w:name="_Toc197166167"/>
      <w:bookmarkStart w:id="438" w:name="_Toc292295076"/>
      <w:bookmarkStart w:id="439" w:name="_Toc294621899"/>
      <w:r>
        <w:t>Controls Menu Options</w:t>
      </w:r>
      <w:bookmarkEnd w:id="437"/>
      <w:bookmarkEnd w:id="438"/>
      <w:bookmarkEnd w:id="439"/>
    </w:p>
    <w:p w:rsidR="00BA0E86" w:rsidRPr="006A66F8" w:rsidRDefault="00BA0E86" w:rsidP="002D2F72">
      <w:pPr>
        <w:pStyle w:val="BodyText"/>
      </w:pPr>
      <w:r>
        <w:t xml:space="preserve">The </w:t>
      </w:r>
      <w:r w:rsidRPr="0018576C">
        <w:rPr>
          <w:b/>
        </w:rPr>
        <w:t>Controls</w:t>
      </w:r>
      <w:r>
        <w:t xml:space="preserve"> pull-down menu contains the following options: Zoom, Probe, Set </w:t>
      </w:r>
      <w:r w:rsidR="00C2336B">
        <w:t>Row and Column</w:t>
      </w:r>
      <w:r>
        <w:t xml:space="preserve"> Ranges, and Show Lat/Lon. </w:t>
      </w:r>
    </w:p>
    <w:p w:rsidR="00BA0E86" w:rsidRDefault="00BA0E86" w:rsidP="00FD595E">
      <w:pPr>
        <w:pStyle w:val="Heading3"/>
      </w:pPr>
      <w:bookmarkStart w:id="440" w:name="_Toc197166168"/>
      <w:bookmarkStart w:id="441" w:name="_Toc292295077"/>
      <w:bookmarkStart w:id="442" w:name="_Toc294621900"/>
      <w:r>
        <w:t>Zoom</w:t>
      </w:r>
      <w:bookmarkEnd w:id="440"/>
      <w:r w:rsidR="004152D4">
        <w:t xml:space="preserve"> </w:t>
      </w:r>
      <w:r w:rsidR="00874856">
        <w:t>U</w:t>
      </w:r>
      <w:r w:rsidR="0057552D">
        <w:t xml:space="preserve">sing </w:t>
      </w:r>
      <w:r w:rsidR="00874856">
        <w:t>the L</w:t>
      </w:r>
      <w:r w:rsidR="0057552D">
        <w:t xml:space="preserve">eft </w:t>
      </w:r>
      <w:r w:rsidR="00874856">
        <w:t>M</w:t>
      </w:r>
      <w:r w:rsidR="0057552D">
        <w:t xml:space="preserve">ouse </w:t>
      </w:r>
      <w:r w:rsidR="00874856">
        <w:t>B</w:t>
      </w:r>
      <w:r w:rsidR="0057552D">
        <w:t>utton</w:t>
      </w:r>
      <w:bookmarkEnd w:id="441"/>
      <w:bookmarkEnd w:id="442"/>
    </w:p>
    <w:p w:rsidR="00BA0E86" w:rsidRDefault="00BA0E86" w:rsidP="002D2F72">
      <w:pPr>
        <w:pStyle w:val="BodyText"/>
      </w:pPr>
      <w:r>
        <w:t xml:space="preserve">To zoom in and enlarge a subdomain of the data, select the </w:t>
      </w:r>
      <w:r w:rsidRPr="00207E38">
        <w:rPr>
          <w:b/>
        </w:rPr>
        <w:t>Zoom</w:t>
      </w:r>
      <w:r w:rsidR="00207E38">
        <w:t xml:space="preserve"> option. Then hold down the left mouse button and use the mouse to</w:t>
      </w:r>
      <w:r>
        <w:t xml:space="preserve"> click on a region of t</w:t>
      </w:r>
      <w:r w:rsidR="00207E38">
        <w:t xml:space="preserve">he map and then </w:t>
      </w:r>
      <w:r>
        <w:t xml:space="preserve">draw a rectangle around the region of interest. </w:t>
      </w:r>
      <w:r w:rsidR="0057552D">
        <w:t xml:space="preserve">To </w:t>
      </w:r>
      <w:r w:rsidR="00874856">
        <w:t>z</w:t>
      </w:r>
      <w:r w:rsidR="0057552D">
        <w:t>oom</w:t>
      </w:r>
      <w:r w:rsidR="00874856">
        <w:t xml:space="preserve"> o</w:t>
      </w:r>
      <w:r w:rsidR="00207E38">
        <w:t xml:space="preserve">ut </w:t>
      </w:r>
      <w:r w:rsidR="0057552D">
        <w:t>click on the map in the right bottom corner</w:t>
      </w:r>
      <w:r w:rsidR="00207E38">
        <w:t xml:space="preserve"> using the left mouse button, and while holding down the left mouse button, </w:t>
      </w:r>
      <w:r w:rsidR="0057552D">
        <w:t>move the mouse to the upper left corner</w:t>
      </w:r>
      <w:r w:rsidR="00207E38">
        <w:t xml:space="preserve"> and then release the left mouse button</w:t>
      </w:r>
      <w:r w:rsidR="0057552D">
        <w:t>.</w:t>
      </w:r>
    </w:p>
    <w:p w:rsidR="000C2980" w:rsidRDefault="0057552D" w:rsidP="00FD595E">
      <w:pPr>
        <w:pStyle w:val="Heading3"/>
      </w:pPr>
      <w:bookmarkStart w:id="443" w:name="_Toc292295078"/>
      <w:bookmarkStart w:id="444" w:name="_Toc294621901"/>
      <w:r>
        <w:t xml:space="preserve">Zoom </w:t>
      </w:r>
      <w:r w:rsidR="00874856">
        <w:t>U</w:t>
      </w:r>
      <w:r>
        <w:t xml:space="preserve">sing the </w:t>
      </w:r>
      <w:r w:rsidR="00874856">
        <w:t>R</w:t>
      </w:r>
      <w:r>
        <w:t xml:space="preserve">ight </w:t>
      </w:r>
      <w:r w:rsidR="00874856">
        <w:t>M</w:t>
      </w:r>
      <w:r>
        <w:t xml:space="preserve">ouse </w:t>
      </w:r>
      <w:r w:rsidR="00874856">
        <w:t>B</w:t>
      </w:r>
      <w:r>
        <w:t>utton</w:t>
      </w:r>
      <w:bookmarkEnd w:id="443"/>
      <w:bookmarkEnd w:id="444"/>
      <w:r w:rsidR="004152D4">
        <w:t xml:space="preserve"> </w:t>
      </w:r>
    </w:p>
    <w:p w:rsidR="00833FB9" w:rsidRDefault="004152D4" w:rsidP="009C5A52">
      <w:pPr>
        <w:pStyle w:val="Heading4"/>
      </w:pPr>
      <w:bookmarkStart w:id="445" w:name="_Toc292295079"/>
      <w:bookmarkStart w:id="446" w:name="_Toc294617086"/>
      <w:bookmarkStart w:id="447" w:name="_Toc294621902"/>
      <w:r>
        <w:t>Vector Plot</w:t>
      </w:r>
      <w:bookmarkEnd w:id="445"/>
      <w:bookmarkEnd w:id="446"/>
      <w:bookmarkEnd w:id="447"/>
      <w:r w:rsidR="00833FB9">
        <w:t xml:space="preserve"> </w:t>
      </w:r>
    </w:p>
    <w:p w:rsidR="00BA0E86" w:rsidRDefault="00045995" w:rsidP="002D2F72">
      <w:pPr>
        <w:pStyle w:val="BodyText"/>
      </w:pPr>
      <w:r>
        <w:t>On a vector plot, r</w:t>
      </w:r>
      <w:r w:rsidR="0057552D">
        <w:t xml:space="preserve">ight click on the map to see a </w:t>
      </w:r>
      <w:r w:rsidR="00BA0E86">
        <w:t xml:space="preserve">pop-up window </w:t>
      </w:r>
      <w:r w:rsidR="0057552D">
        <w:t>that will</w:t>
      </w:r>
      <w:r w:rsidR="00BA0E86">
        <w:t xml:space="preserve"> allow you to select Zoom </w:t>
      </w:r>
      <w:r w:rsidR="00355BC2">
        <w:t xml:space="preserve">In or Zoom </w:t>
      </w:r>
      <w:r w:rsidR="00BA0E86">
        <w:t>Out</w:t>
      </w:r>
      <w:r w:rsidR="00355BC2">
        <w:t xml:space="preserve"> on </w:t>
      </w:r>
      <w:r w:rsidR="0057552D">
        <w:t xml:space="preserve">either </w:t>
      </w:r>
      <w:r w:rsidR="00BA0E86">
        <w:t>Both Axes</w:t>
      </w:r>
      <w:r w:rsidR="00833FB9">
        <w:t>, the Domain Ax</w:t>
      </w:r>
      <w:r w:rsidR="00355BC2">
        <w:t>i</w:t>
      </w:r>
      <w:r w:rsidR="00833FB9">
        <w:t>s</w:t>
      </w:r>
      <w:r w:rsidR="00355BC2">
        <w:t>,</w:t>
      </w:r>
      <w:r w:rsidR="00833FB9">
        <w:t xml:space="preserve"> or the Range Axis</w:t>
      </w:r>
      <w:r w:rsidR="00BC28FB">
        <w:t xml:space="preserve">. </w:t>
      </w:r>
      <w:r w:rsidR="00833FB9">
        <w:t>S</w:t>
      </w:r>
      <w:r w:rsidR="00BA0E86">
        <w:t>elect Auto Range&gt;Both Axes</w:t>
      </w:r>
      <w:r w:rsidR="00833FB9">
        <w:t xml:space="preserve"> </w:t>
      </w:r>
      <w:r w:rsidR="00BA0E86">
        <w:t>to recover the plot of the full domain</w:t>
      </w:r>
      <w:r w:rsidR="00833FB9">
        <w:t xml:space="preserve">, or </w:t>
      </w:r>
      <w:r w:rsidR="00BB0282">
        <w:t>s</w:t>
      </w:r>
      <w:r w:rsidR="00833FB9">
        <w:t xml:space="preserve">elect Auto Range&gt; Domain Axis or Range Axis </w:t>
      </w:r>
      <w:r w:rsidR="00BC28FB">
        <w:t>to zoom out fully</w:t>
      </w:r>
      <w:r w:rsidR="00833FB9">
        <w:t xml:space="preserve"> along </w:t>
      </w:r>
      <w:r w:rsidR="00355BC2">
        <w:t xml:space="preserve">only </w:t>
      </w:r>
      <w:r w:rsidR="00833FB9">
        <w:t xml:space="preserve">the domain axis or </w:t>
      </w:r>
      <w:r w:rsidR="00355BC2">
        <w:t xml:space="preserve">only </w:t>
      </w:r>
      <w:r w:rsidR="00833FB9">
        <w:t>the range axis</w:t>
      </w:r>
      <w:r w:rsidR="00BA0E86">
        <w:t xml:space="preserve"> (Figure 11-</w:t>
      </w:r>
      <w:r w:rsidR="00C2336B">
        <w:t>8</w:t>
      </w:r>
      <w:r w:rsidR="00BA0E86">
        <w:t>).</w:t>
      </w:r>
    </w:p>
    <w:p w:rsidR="00BA0E86" w:rsidRDefault="00BA0E86" w:rsidP="00BB0282">
      <w:pPr>
        <w:pStyle w:val="Figureheading"/>
      </w:pPr>
      <w:bookmarkStart w:id="448" w:name="_Toc197166228"/>
      <w:bookmarkStart w:id="449" w:name="_Toc241299286"/>
      <w:bookmarkStart w:id="450" w:name="_Toc241299422"/>
      <w:bookmarkStart w:id="451" w:name="_Toc294622010"/>
      <w:r>
        <w:lastRenderedPageBreak/>
        <w:t xml:space="preserve">Figure </w:t>
      </w:r>
      <w:fldSimple w:instr=" STYLEREF 1 \s ">
        <w:r w:rsidR="00A6772F">
          <w:rPr>
            <w:noProof/>
          </w:rPr>
          <w:t>11</w:t>
        </w:r>
      </w:fldSimple>
      <w:r>
        <w:noBreakHyphen/>
      </w:r>
      <w:r w:rsidR="00F467EE">
        <w:t>8</w:t>
      </w:r>
      <w:r w:rsidR="00BB0282">
        <w:rPr>
          <w:noProof/>
        </w:rPr>
        <w:t>.</w:t>
      </w:r>
      <w:r>
        <w:t xml:space="preserve"> Right Click on </w:t>
      </w:r>
      <w:r w:rsidR="00BB0282">
        <w:t xml:space="preserve">Tile </w:t>
      </w:r>
      <w:r>
        <w:t>Plot to Zoom Out</w:t>
      </w:r>
      <w:bookmarkEnd w:id="448"/>
      <w:bookmarkEnd w:id="449"/>
      <w:bookmarkEnd w:id="450"/>
      <w:bookmarkEnd w:id="451"/>
    </w:p>
    <w:p w:rsidR="00BA0E86" w:rsidRDefault="000E1BC6" w:rsidP="007668DE">
      <w:pPr>
        <w:spacing w:after="480"/>
        <w:jc w:val="center"/>
      </w:pPr>
      <w:r>
        <w:rPr>
          <w:noProof/>
        </w:rPr>
        <w:drawing>
          <wp:inline distT="0" distB="0" distL="0" distR="0" wp14:anchorId="527B343D" wp14:editId="5B8FED76">
            <wp:extent cx="4686300" cy="4714875"/>
            <wp:effectExtent l="19050" t="19050" r="0" b="9525"/>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6300" cy="4714875"/>
                    </a:xfrm>
                    <a:prstGeom prst="rect">
                      <a:avLst/>
                    </a:prstGeom>
                    <a:noFill/>
                    <a:ln w="6350" cmpd="sng">
                      <a:solidFill>
                        <a:srgbClr val="000000"/>
                      </a:solidFill>
                      <a:miter lim="800000"/>
                      <a:headEnd/>
                      <a:tailEnd/>
                    </a:ln>
                    <a:effectLst/>
                  </pic:spPr>
                </pic:pic>
              </a:graphicData>
            </a:graphic>
          </wp:inline>
        </w:drawing>
      </w:r>
    </w:p>
    <w:p w:rsidR="000C2980" w:rsidRDefault="00833FB9" w:rsidP="009C5A52">
      <w:pPr>
        <w:pStyle w:val="Heading4"/>
      </w:pPr>
      <w:bookmarkStart w:id="452" w:name="_Toc292295080"/>
      <w:bookmarkStart w:id="453" w:name="_Toc294617087"/>
      <w:bookmarkStart w:id="454" w:name="_Toc294621903"/>
      <w:r>
        <w:t xml:space="preserve">Fast Tile Plot </w:t>
      </w:r>
      <w:r w:rsidR="0057552D">
        <w:t>and Areal Plot</w:t>
      </w:r>
      <w:bookmarkEnd w:id="452"/>
      <w:bookmarkEnd w:id="453"/>
      <w:bookmarkEnd w:id="454"/>
    </w:p>
    <w:p w:rsidR="00833FB9" w:rsidRDefault="00833FB9" w:rsidP="002D2F72">
      <w:pPr>
        <w:pStyle w:val="BodyText"/>
      </w:pPr>
      <w:r>
        <w:t xml:space="preserve">To zoom </w:t>
      </w:r>
      <w:r w:rsidR="00045995">
        <w:t xml:space="preserve">on a fast tile plot or areal plot, </w:t>
      </w:r>
      <w:r>
        <w:t xml:space="preserve">use your mouse </w:t>
      </w:r>
      <w:r w:rsidR="00BB0282">
        <w:t xml:space="preserve">button </w:t>
      </w:r>
      <w:r>
        <w:t>to right click on the map</w:t>
      </w:r>
      <w:r w:rsidR="00BC28FB">
        <w:t xml:space="preserve"> in the area of interest</w:t>
      </w:r>
      <w:r>
        <w:t xml:space="preserve">. A pop-up window will appear, allowing you to select Zoom </w:t>
      </w:r>
      <w:r w:rsidR="0057552D">
        <w:t>In, Zoom Out, or Max Zoom Out</w:t>
      </w:r>
      <w:r>
        <w:t xml:space="preserve"> to recover the plot</w:t>
      </w:r>
      <w:r w:rsidR="0057552D">
        <w:t xml:space="preserve"> of the full domain (Figure 11-</w:t>
      </w:r>
      <w:r w:rsidR="00C2336B">
        <w:t>9</w:t>
      </w:r>
      <w:r w:rsidR="00BC28FB">
        <w:t>).</w:t>
      </w:r>
    </w:p>
    <w:p w:rsidR="00667EBA" w:rsidRDefault="00667EBA" w:rsidP="00667EBA">
      <w:pPr>
        <w:pStyle w:val="Figureheading"/>
      </w:pPr>
      <w:bookmarkStart w:id="455" w:name="_Toc294622011"/>
      <w:r>
        <w:lastRenderedPageBreak/>
        <w:t xml:space="preserve">Figure </w:t>
      </w:r>
      <w:fldSimple w:instr=" STYLEREF 1 \s ">
        <w:r w:rsidR="00A6772F">
          <w:rPr>
            <w:noProof/>
          </w:rPr>
          <w:t>11</w:t>
        </w:r>
      </w:fldSimple>
      <w:r w:rsidR="005B0DB5">
        <w:noBreakHyphen/>
      </w:r>
      <w:r w:rsidR="00F467EE">
        <w:t>9</w:t>
      </w:r>
      <w:r w:rsidR="00C60927">
        <w:t>.</w:t>
      </w:r>
      <w:r>
        <w:t xml:space="preserve"> Right Click on </w:t>
      </w:r>
      <w:r w:rsidR="00207E38">
        <w:t xml:space="preserve">Fast Tile </w:t>
      </w:r>
      <w:r>
        <w:t xml:space="preserve">Plot to </w:t>
      </w:r>
      <w:r w:rsidR="00207E38">
        <w:t xml:space="preserve">access </w:t>
      </w:r>
      <w:r>
        <w:t xml:space="preserve">Zoom Out </w:t>
      </w:r>
      <w:r w:rsidR="00207E38">
        <w:t>Option</w:t>
      </w:r>
      <w:bookmarkEnd w:id="455"/>
    </w:p>
    <w:p w:rsidR="004152D4" w:rsidRPr="00833FB9" w:rsidRDefault="000E1BC6" w:rsidP="009C5A52">
      <w:pPr>
        <w:jc w:val="center"/>
      </w:pPr>
      <w:r>
        <w:rPr>
          <w:noProof/>
        </w:rPr>
        <w:drawing>
          <wp:inline distT="0" distB="0" distL="0" distR="0" wp14:anchorId="6C2D5BC4" wp14:editId="232660D8">
            <wp:extent cx="5943600" cy="5153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rsidR="00BA0E86" w:rsidRDefault="00BA0E86" w:rsidP="00FD595E">
      <w:pPr>
        <w:pStyle w:val="Heading3"/>
      </w:pPr>
      <w:bookmarkStart w:id="456" w:name="_Toc197166169"/>
      <w:bookmarkStart w:id="457" w:name="_Toc292295081"/>
      <w:bookmarkStart w:id="458" w:name="_Toc294621904"/>
      <w:r>
        <w:t xml:space="preserve">Probing </w:t>
      </w:r>
      <w:r w:rsidR="00664126">
        <w:t>V</w:t>
      </w:r>
      <w:r>
        <w:t>alue</w:t>
      </w:r>
      <w:bookmarkEnd w:id="456"/>
      <w:r>
        <w:t xml:space="preserve">s at </w:t>
      </w:r>
      <w:r w:rsidR="00664126">
        <w:t>S</w:t>
      </w:r>
      <w:r>
        <w:t xml:space="preserve">pecific </w:t>
      </w:r>
      <w:r w:rsidR="00664126">
        <w:t>P</w:t>
      </w:r>
      <w:r>
        <w:t>oints</w:t>
      </w:r>
      <w:bookmarkEnd w:id="457"/>
      <w:bookmarkEnd w:id="458"/>
    </w:p>
    <w:p w:rsidR="00BA0E86" w:rsidRDefault="00BA0E86" w:rsidP="002D2F72">
      <w:pPr>
        <w:pStyle w:val="BodyText"/>
      </w:pPr>
      <w:r>
        <w:t xml:space="preserve">To determine the data value at a specific point, select the Probe option under the </w:t>
      </w:r>
      <w:r w:rsidRPr="00CB2CD9">
        <w:rPr>
          <w:b/>
          <w:bCs/>
        </w:rPr>
        <w:t>Controls</w:t>
      </w:r>
      <w:r>
        <w:t xml:space="preserve"> pull-down menu. To probe a single data point, use the mouse to hover the cursor over that grid point on the map; the coordinates of the grid points are shown in the lower right-hand side of the plot</w:t>
      </w:r>
      <w:r w:rsidRPr="00DE6E57">
        <w:t xml:space="preserve"> </w:t>
      </w:r>
      <w:r>
        <w:t>in the format (column, row). Once you click on the grid point of interest, the value of the datum at that grid point is displayed in the lower left-hand area of</w:t>
      </w:r>
      <w:r w:rsidR="005B0DB5">
        <w:t xml:space="preserve"> VERDI main window (Figure 11-</w:t>
      </w:r>
      <w:r w:rsidR="00C2336B">
        <w:t>10</w:t>
      </w:r>
      <w:r>
        <w:t>).</w:t>
      </w:r>
    </w:p>
    <w:p w:rsidR="00BA0E86" w:rsidRDefault="00BA0E86" w:rsidP="00A41E93">
      <w:pPr>
        <w:pStyle w:val="Figureheading"/>
      </w:pPr>
      <w:bookmarkStart w:id="459" w:name="_Toc197166229"/>
      <w:bookmarkStart w:id="460" w:name="_Toc241299287"/>
      <w:bookmarkStart w:id="461" w:name="_Toc241299423"/>
      <w:bookmarkStart w:id="462" w:name="_Toc294622012"/>
      <w:r w:rsidRPr="00A41E93">
        <w:lastRenderedPageBreak/>
        <w:t xml:space="preserve">Figure </w:t>
      </w:r>
      <w:fldSimple w:instr=" STYLEREF 1 \s ">
        <w:r w:rsidR="00A6772F">
          <w:rPr>
            <w:noProof/>
          </w:rPr>
          <w:t>11</w:t>
        </w:r>
      </w:fldSimple>
      <w:r>
        <w:noBreakHyphen/>
      </w:r>
      <w:r w:rsidR="00F467EE">
        <w:t>10</w:t>
      </w:r>
      <w:r w:rsidR="00C60927">
        <w:t>.</w:t>
      </w:r>
      <w:r w:rsidRPr="00A41E93">
        <w:t xml:space="preserve"> Click on Plot to Probe: Data Value Shown in Lower Left of VERDI, Grid</w:t>
      </w:r>
      <w:r>
        <w:t xml:space="preserve"> Values Shown in Lower Right</w:t>
      </w:r>
      <w:bookmarkEnd w:id="459"/>
      <w:bookmarkEnd w:id="460"/>
      <w:bookmarkEnd w:id="461"/>
      <w:bookmarkEnd w:id="462"/>
    </w:p>
    <w:p w:rsidR="00BA0E86" w:rsidRDefault="0004046F" w:rsidP="007668DE">
      <w:pPr>
        <w:spacing w:after="480"/>
        <w:jc w:val="center"/>
      </w:pPr>
      <w:r>
        <w:rPr>
          <w:noProof/>
        </w:rPr>
        <w:drawing>
          <wp:inline distT="0" distB="0" distL="0" distR="0" wp14:anchorId="1B70FA43" wp14:editId="583D9150">
            <wp:extent cx="5943600" cy="5210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rsidR="00BA0E86" w:rsidRDefault="00BA0E86" w:rsidP="00FD595E">
      <w:pPr>
        <w:pStyle w:val="Heading3"/>
      </w:pPr>
      <w:bookmarkStart w:id="463" w:name="_Toc197166170"/>
      <w:bookmarkStart w:id="464" w:name="_Toc292295082"/>
      <w:bookmarkStart w:id="465" w:name="_Toc294621905"/>
      <w:r>
        <w:t xml:space="preserve">Probing a </w:t>
      </w:r>
      <w:r w:rsidR="00664126">
        <w:t>D</w:t>
      </w:r>
      <w:r>
        <w:t xml:space="preserve">omain </w:t>
      </w:r>
      <w:r w:rsidR="00664126">
        <w:t>R</w:t>
      </w:r>
      <w:r>
        <w:t xml:space="preserve">egion of </w:t>
      </w:r>
      <w:r w:rsidR="00664126">
        <w:t>D</w:t>
      </w:r>
      <w:r>
        <w:t>ata</w:t>
      </w:r>
      <w:bookmarkEnd w:id="463"/>
      <w:bookmarkEnd w:id="464"/>
      <w:bookmarkEnd w:id="465"/>
    </w:p>
    <w:p w:rsidR="00BA0E86" w:rsidRDefault="00BA0E86" w:rsidP="002D2F72">
      <w:pPr>
        <w:pStyle w:val="BodyText"/>
      </w:pPr>
      <w:r>
        <w:t xml:space="preserve">To probe the values of a selected region of grid points, select the Probe option under the </w:t>
      </w:r>
      <w:r w:rsidRPr="00CB2CD9">
        <w:rPr>
          <w:b/>
          <w:bCs/>
        </w:rPr>
        <w:t>Controls</w:t>
      </w:r>
      <w:r>
        <w:t xml:space="preserve"> pull-down menu, then draw a rectangle by clicking on a point on the map, holding down the left mouse button, and then releasing the mouse button once the rectangle encloses the region of interest. VERDI will create a spreadsheet displaying the grid values and will place it in the plot area of the VERDI main window </w:t>
      </w:r>
      <w:r w:rsidR="005B0DB5">
        <w:t>as a tabbed window (Figure 11-</w:t>
      </w:r>
      <w:r w:rsidR="00E703EB">
        <w:t>11</w:t>
      </w:r>
      <w:r>
        <w:t>).  The File&gt;Export menu option at the top of the spreadsheet allows you to save probed data as a comma-delimited text file (*.csv).</w:t>
      </w:r>
    </w:p>
    <w:p w:rsidR="00BA0E86" w:rsidRDefault="00BA0E86" w:rsidP="00A41E93">
      <w:pPr>
        <w:pStyle w:val="Figureheading"/>
      </w:pPr>
      <w:bookmarkStart w:id="466" w:name="_Toc197166230"/>
      <w:bookmarkStart w:id="467" w:name="_Toc241299288"/>
      <w:bookmarkStart w:id="468" w:name="_Toc241299424"/>
      <w:bookmarkStart w:id="469" w:name="_Toc294622013"/>
      <w:r>
        <w:lastRenderedPageBreak/>
        <w:t xml:space="preserve">Figure </w:t>
      </w:r>
      <w:fldSimple w:instr=" STYLEREF 1 \s ">
        <w:r w:rsidR="00A6772F">
          <w:rPr>
            <w:noProof/>
          </w:rPr>
          <w:t>11</w:t>
        </w:r>
      </w:fldSimple>
      <w:r>
        <w:noBreakHyphen/>
      </w:r>
      <w:r w:rsidR="005B0DB5">
        <w:t>1</w:t>
      </w:r>
      <w:r w:rsidR="00F467EE">
        <w:t>1</w:t>
      </w:r>
      <w:r w:rsidR="00C60927">
        <w:t>.</w:t>
      </w:r>
      <w:r>
        <w:t xml:space="preserve"> Spreadsheet Showing Probed Values for Region of Interest</w:t>
      </w:r>
      <w:bookmarkEnd w:id="466"/>
      <w:bookmarkEnd w:id="467"/>
      <w:bookmarkEnd w:id="468"/>
      <w:bookmarkEnd w:id="469"/>
    </w:p>
    <w:p w:rsidR="00BA0E86" w:rsidRDefault="000E1BC6" w:rsidP="00840F13">
      <w:pPr>
        <w:spacing w:after="480"/>
        <w:jc w:val="center"/>
      </w:pPr>
      <w:r>
        <w:rPr>
          <w:noProof/>
        </w:rPr>
        <w:drawing>
          <wp:inline distT="0" distB="0" distL="0" distR="0" wp14:anchorId="0BE25C4C" wp14:editId="05FB87CF">
            <wp:extent cx="5172075" cy="3971925"/>
            <wp:effectExtent l="0" t="0" r="0" b="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2075" cy="3971925"/>
                    </a:xfrm>
                    <a:prstGeom prst="rect">
                      <a:avLst/>
                    </a:prstGeom>
                    <a:noFill/>
                    <a:ln>
                      <a:noFill/>
                    </a:ln>
                  </pic:spPr>
                </pic:pic>
              </a:graphicData>
            </a:graphic>
          </wp:inline>
        </w:drawing>
      </w:r>
      <w:bookmarkStart w:id="470" w:name="_Toc197166171"/>
    </w:p>
    <w:p w:rsidR="00BA0E86" w:rsidRDefault="00BA0E86" w:rsidP="00FD595E">
      <w:pPr>
        <w:pStyle w:val="Heading3"/>
      </w:pPr>
      <w:bookmarkStart w:id="471" w:name="_Toc292295083"/>
      <w:bookmarkStart w:id="472" w:name="_Toc294621906"/>
      <w:r>
        <w:t>Set Data Ranges</w:t>
      </w:r>
      <w:bookmarkEnd w:id="471"/>
      <w:bookmarkEnd w:id="472"/>
    </w:p>
    <w:p w:rsidR="00BA0E86" w:rsidRDefault="00BA0E86" w:rsidP="00840F13"/>
    <w:p w:rsidR="00BA0E86" w:rsidRDefault="00BA0E86" w:rsidP="003613B9">
      <w:r w:rsidRPr="00AD3229">
        <w:t xml:space="preserve">The </w:t>
      </w:r>
      <w:r w:rsidRPr="006D331A">
        <w:rPr>
          <w:b/>
          <w:bCs/>
        </w:rPr>
        <w:t xml:space="preserve">Controls&gt;Set </w:t>
      </w:r>
      <w:r w:rsidR="0023640D">
        <w:rPr>
          <w:b/>
          <w:bCs/>
        </w:rPr>
        <w:t>Row and Column</w:t>
      </w:r>
      <w:r w:rsidRPr="006D331A">
        <w:rPr>
          <w:b/>
          <w:bCs/>
        </w:rPr>
        <w:t xml:space="preserve"> Ranges</w:t>
      </w:r>
      <w:r>
        <w:t xml:space="preserve"> menu item will bring up a pop-up window that allows the user to configure the minimum and maximum values used in the </w:t>
      </w:r>
      <w:r w:rsidR="003613B9">
        <w:t>r</w:t>
      </w:r>
      <w:r w:rsidR="0023640D">
        <w:t>ow (</w:t>
      </w:r>
      <w:r w:rsidRPr="003F010D">
        <w:rPr>
          <w:i/>
          <w:iCs/>
        </w:rPr>
        <w:t>x</w:t>
      </w:r>
      <w:r>
        <w:t>-axis range</w:t>
      </w:r>
      <w:r w:rsidR="0023640D">
        <w:t>)</w:t>
      </w:r>
      <w:r>
        <w:t xml:space="preserve"> and </w:t>
      </w:r>
      <w:r w:rsidR="003613B9">
        <w:t>c</w:t>
      </w:r>
      <w:r w:rsidR="0023640D">
        <w:t>olumn (</w:t>
      </w:r>
      <w:r w:rsidRPr="003F010D">
        <w:rPr>
          <w:i/>
          <w:iCs/>
        </w:rPr>
        <w:t>y</w:t>
      </w:r>
      <w:r>
        <w:t>-axis range</w:t>
      </w:r>
      <w:r w:rsidR="0023640D">
        <w:t>)</w:t>
      </w:r>
      <w:r>
        <w:t xml:space="preserve"> (Figure 11-</w:t>
      </w:r>
      <w:r w:rsidR="005B0DB5">
        <w:t>1</w:t>
      </w:r>
      <w:r w:rsidR="00C2336B">
        <w:t>2 and 11-13</w:t>
      </w:r>
      <w:r>
        <w:t>).</w:t>
      </w:r>
      <w:r w:rsidR="00E95F55">
        <w:t xml:space="preserve">  Specify the values and then click OK.</w:t>
      </w:r>
    </w:p>
    <w:p w:rsidR="00BA0E86" w:rsidRDefault="00BA0E86" w:rsidP="002D6F43">
      <w:pPr>
        <w:pStyle w:val="Figureheading"/>
      </w:pPr>
      <w:bookmarkStart w:id="473" w:name="_Toc241299289"/>
      <w:bookmarkStart w:id="474" w:name="_Toc241299425"/>
      <w:bookmarkStart w:id="475" w:name="_Toc294622014"/>
      <w:r>
        <w:lastRenderedPageBreak/>
        <w:t xml:space="preserve">Figure </w:t>
      </w:r>
      <w:fldSimple w:instr=" STYLEREF 1 \s ">
        <w:r w:rsidR="00A6772F">
          <w:rPr>
            <w:noProof/>
          </w:rPr>
          <w:t>11</w:t>
        </w:r>
      </w:fldSimple>
      <w:r>
        <w:noBreakHyphen/>
      </w:r>
      <w:r w:rsidR="005B0DB5">
        <w:t>1</w:t>
      </w:r>
      <w:r w:rsidR="00F467EE">
        <w:t>2</w:t>
      </w:r>
      <w:r w:rsidR="002D6F43">
        <w:t>.</w:t>
      </w:r>
      <w:r>
        <w:t xml:space="preserve"> </w:t>
      </w:r>
      <w:r w:rsidR="002D6F43" w:rsidRPr="002D6F43">
        <w:t>Select</w:t>
      </w:r>
      <w:r w:rsidR="002D6F43">
        <w:t xml:space="preserve"> </w:t>
      </w:r>
      <w:r w:rsidR="0023640D">
        <w:t>Set Row and Column Ranges</w:t>
      </w:r>
      <w:bookmarkEnd w:id="473"/>
      <w:bookmarkEnd w:id="474"/>
      <w:bookmarkEnd w:id="475"/>
    </w:p>
    <w:p w:rsidR="00BA0E86" w:rsidRDefault="00BA0E86" w:rsidP="0078050B">
      <w:pPr>
        <w:keepNext/>
      </w:pPr>
    </w:p>
    <w:p w:rsidR="00BA0E86" w:rsidRDefault="000E1BC6" w:rsidP="0078050B">
      <w:pPr>
        <w:spacing w:after="480"/>
        <w:jc w:val="center"/>
      </w:pPr>
      <w:r>
        <w:rPr>
          <w:noProof/>
        </w:rPr>
        <w:drawing>
          <wp:inline distT="0" distB="0" distL="0" distR="0" wp14:anchorId="1D95CC85" wp14:editId="16D3C643">
            <wp:extent cx="5943600" cy="5514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rsidR="0023640D" w:rsidRDefault="0023640D" w:rsidP="002D6F43">
      <w:pPr>
        <w:pStyle w:val="Figureheading"/>
      </w:pPr>
      <w:bookmarkStart w:id="476" w:name="_Toc294622015"/>
      <w:r>
        <w:lastRenderedPageBreak/>
        <w:t xml:space="preserve">Figure </w:t>
      </w:r>
      <w:fldSimple w:instr=" STYLEREF 1 \s ">
        <w:r w:rsidR="00A6772F">
          <w:rPr>
            <w:noProof/>
          </w:rPr>
          <w:t>11</w:t>
        </w:r>
      </w:fldSimple>
      <w:r>
        <w:noBreakHyphen/>
        <w:t>1</w:t>
      </w:r>
      <w:r w:rsidR="00F467EE">
        <w:t>3</w:t>
      </w:r>
      <w:r w:rsidR="002D6F43">
        <w:t>.</w:t>
      </w:r>
      <w:r>
        <w:t xml:space="preserve"> Enter Row and Column Values</w:t>
      </w:r>
      <w:bookmarkEnd w:id="476"/>
    </w:p>
    <w:p w:rsidR="0023640D" w:rsidRPr="00840F13" w:rsidRDefault="000E1BC6" w:rsidP="0023640D">
      <w:pPr>
        <w:spacing w:after="480"/>
        <w:jc w:val="center"/>
      </w:pPr>
      <w:r>
        <w:rPr>
          <w:noProof/>
        </w:rPr>
        <w:drawing>
          <wp:inline distT="0" distB="0" distL="0" distR="0" wp14:anchorId="5569B7CE" wp14:editId="53BD2DE8">
            <wp:extent cx="5934075" cy="5000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5000625"/>
                    </a:xfrm>
                    <a:prstGeom prst="rect">
                      <a:avLst/>
                    </a:prstGeom>
                    <a:noFill/>
                    <a:ln>
                      <a:noFill/>
                    </a:ln>
                  </pic:spPr>
                </pic:pic>
              </a:graphicData>
            </a:graphic>
          </wp:inline>
        </w:drawing>
      </w:r>
    </w:p>
    <w:p w:rsidR="00BA0E86" w:rsidRDefault="00BA0E86" w:rsidP="00FD595E">
      <w:pPr>
        <w:pStyle w:val="Heading3"/>
      </w:pPr>
      <w:bookmarkStart w:id="477" w:name="_Toc292295084"/>
      <w:bookmarkStart w:id="478" w:name="_Toc294621907"/>
      <w:r>
        <w:t>Showing</w:t>
      </w:r>
      <w:bookmarkEnd w:id="470"/>
      <w:r>
        <w:t xml:space="preserve"> </w:t>
      </w:r>
      <w:r w:rsidR="00664126">
        <w:t>L</w:t>
      </w:r>
      <w:r>
        <w:t xml:space="preserve">atitude and </w:t>
      </w:r>
      <w:r w:rsidR="00664126">
        <w:t>L</w:t>
      </w:r>
      <w:r>
        <w:t>ongitude</w:t>
      </w:r>
      <w:bookmarkEnd w:id="477"/>
      <w:bookmarkEnd w:id="478"/>
    </w:p>
    <w:p w:rsidR="00BA0E86" w:rsidRDefault="00BA0E86" w:rsidP="002D2F72">
      <w:pPr>
        <w:pStyle w:val="BodyText"/>
      </w:pPr>
      <w:r>
        <w:t>To view the latitude and longitude values for a point on the plot, select the Show Lat/Lon option on the</w:t>
      </w:r>
      <w:r w:rsidRPr="00FB4CDC">
        <w:rPr>
          <w:b/>
          <w:bCs/>
        </w:rPr>
        <w:t xml:space="preserve"> </w:t>
      </w:r>
      <w:r w:rsidRPr="00CB2CD9">
        <w:rPr>
          <w:b/>
          <w:bCs/>
        </w:rPr>
        <w:t>Controls</w:t>
      </w:r>
      <w:r>
        <w:t xml:space="preserve"> menu, then hover your cursor over the location for which you would like to know those values. The lat/lon coordinates will be displayed in the lower right-hand side of the window (Figure 11</w:t>
      </w:r>
      <w:r>
        <w:noBreakHyphen/>
      </w:r>
      <w:r w:rsidR="005B0DB5">
        <w:t>1</w:t>
      </w:r>
      <w:r w:rsidR="00C2336B">
        <w:t>4</w:t>
      </w:r>
      <w:r>
        <w:t xml:space="preserve">). The option to display the lat/lon coordinates may be selected, and works with either the Zoom or the Probe option.  </w:t>
      </w:r>
    </w:p>
    <w:p w:rsidR="00BA0E86" w:rsidRDefault="00BA0E86" w:rsidP="00A41E93">
      <w:pPr>
        <w:pStyle w:val="Figureheading"/>
      </w:pPr>
      <w:bookmarkStart w:id="479" w:name="_Toc197166231"/>
      <w:bookmarkStart w:id="480" w:name="_Toc241299290"/>
      <w:bookmarkStart w:id="481" w:name="_Toc241299426"/>
      <w:bookmarkStart w:id="482" w:name="_Toc294622016"/>
      <w:r>
        <w:lastRenderedPageBreak/>
        <w:t xml:space="preserve">Figure </w:t>
      </w:r>
      <w:fldSimple w:instr=" STYLEREF 1 \s ">
        <w:r w:rsidR="00A6772F">
          <w:rPr>
            <w:noProof/>
          </w:rPr>
          <w:t>11</w:t>
        </w:r>
      </w:fldSimple>
      <w:r>
        <w:noBreakHyphen/>
      </w:r>
      <w:r w:rsidR="005B0DB5">
        <w:t>1</w:t>
      </w:r>
      <w:r w:rsidR="00F467EE">
        <w:t>4</w:t>
      </w:r>
      <w:r w:rsidR="00C60927">
        <w:t>.</w:t>
      </w:r>
      <w:r>
        <w:t xml:space="preserve"> Lat/Lon Values Shown in Lower Right of VERDI</w:t>
      </w:r>
      <w:bookmarkEnd w:id="479"/>
      <w:bookmarkEnd w:id="480"/>
      <w:bookmarkEnd w:id="481"/>
      <w:bookmarkEnd w:id="482"/>
    </w:p>
    <w:p w:rsidR="00BA0E86" w:rsidRDefault="000E1BC6" w:rsidP="007668DE">
      <w:pPr>
        <w:spacing w:after="480"/>
        <w:jc w:val="center"/>
      </w:pPr>
      <w:r>
        <w:rPr>
          <w:noProof/>
        </w:rPr>
        <w:drawing>
          <wp:inline distT="0" distB="0" distL="0" distR="0" wp14:anchorId="42F297FD" wp14:editId="6FBD9E4C">
            <wp:extent cx="4057650" cy="4305300"/>
            <wp:effectExtent l="0" t="0" r="0" b="0"/>
            <wp:docPr id="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57650" cy="4305300"/>
                    </a:xfrm>
                    <a:prstGeom prst="rect">
                      <a:avLst/>
                    </a:prstGeom>
                    <a:noFill/>
                    <a:ln>
                      <a:noFill/>
                    </a:ln>
                  </pic:spPr>
                </pic:pic>
              </a:graphicData>
            </a:graphic>
          </wp:inline>
        </w:drawing>
      </w:r>
    </w:p>
    <w:p w:rsidR="00BA0E86" w:rsidRPr="006737C9" w:rsidRDefault="00BA0E86" w:rsidP="006737C9">
      <w:pPr>
        <w:jc w:val="center"/>
      </w:pPr>
    </w:p>
    <w:p w:rsidR="00BA0E86" w:rsidRDefault="00BA0E86" w:rsidP="001F222E">
      <w:pPr>
        <w:pStyle w:val="Heading2"/>
      </w:pPr>
      <w:bookmarkStart w:id="483" w:name="_Toc197166172"/>
      <w:r>
        <w:t xml:space="preserve"> </w:t>
      </w:r>
      <w:bookmarkStart w:id="484" w:name="_Toc292295085"/>
      <w:bookmarkStart w:id="485" w:name="_Toc294621908"/>
      <w:r>
        <w:t>Plot Menu Options</w:t>
      </w:r>
      <w:bookmarkEnd w:id="483"/>
      <w:bookmarkEnd w:id="484"/>
      <w:bookmarkEnd w:id="485"/>
    </w:p>
    <w:p w:rsidR="00BA0E86" w:rsidRDefault="00BA0E86" w:rsidP="002D2F72">
      <w:pPr>
        <w:pStyle w:val="BodyText"/>
      </w:pPr>
      <w:r>
        <w:t xml:space="preserve">The </w:t>
      </w:r>
      <w:r w:rsidRPr="0018576C">
        <w:rPr>
          <w:b/>
        </w:rPr>
        <w:t>Plot</w:t>
      </w:r>
      <w:r>
        <w:t xml:space="preserve"> pull-down menu </w:t>
      </w:r>
      <w:r w:rsidR="005B0DB5">
        <w:t>(Figure 11-1</w:t>
      </w:r>
      <w:r w:rsidR="00C2336B">
        <w:t>5</w:t>
      </w:r>
      <w:r w:rsidR="007C4208">
        <w:t xml:space="preserve">) </w:t>
      </w:r>
      <w:r>
        <w:t xml:space="preserve">contains the following options: Time Series of Probed Cell(s), Time Series Bar of Probed Cell(s), Time Series of Min. Cell(s), Time Series of Max Cell(s), Animate Plot, and Add Overlay. </w:t>
      </w:r>
    </w:p>
    <w:p w:rsidR="00BA0E86" w:rsidRDefault="00BA0E86" w:rsidP="002D2F72">
      <w:pPr>
        <w:pStyle w:val="BodyText"/>
      </w:pPr>
    </w:p>
    <w:p w:rsidR="00BA0E86" w:rsidRPr="00656CC3" w:rsidRDefault="00BA0E86" w:rsidP="00D55D05">
      <w:pPr>
        <w:pStyle w:val="Figureheading"/>
      </w:pPr>
      <w:bookmarkStart w:id="486" w:name="_Toc241299291"/>
      <w:bookmarkStart w:id="487" w:name="_Toc241299427"/>
      <w:bookmarkStart w:id="488" w:name="_Toc294622017"/>
      <w:r>
        <w:lastRenderedPageBreak/>
        <w:t xml:space="preserve">Figure </w:t>
      </w:r>
      <w:fldSimple w:instr=" STYLEREF 1 \s ">
        <w:r w:rsidR="00A6772F">
          <w:rPr>
            <w:noProof/>
          </w:rPr>
          <w:t>11</w:t>
        </w:r>
      </w:fldSimple>
      <w:r>
        <w:noBreakHyphen/>
      </w:r>
      <w:r w:rsidR="005B0DB5">
        <w:t>1</w:t>
      </w:r>
      <w:r w:rsidR="00F467EE">
        <w:t>5</w:t>
      </w:r>
      <w:r w:rsidR="00C60927">
        <w:t>.</w:t>
      </w:r>
      <w:r>
        <w:t xml:space="preserve"> Plot Menu Options</w:t>
      </w:r>
      <w:bookmarkEnd w:id="486"/>
      <w:bookmarkEnd w:id="487"/>
      <w:bookmarkEnd w:id="488"/>
    </w:p>
    <w:p w:rsidR="00BA0E86" w:rsidRPr="006A66F8" w:rsidRDefault="000E1BC6" w:rsidP="002D2F72">
      <w:pPr>
        <w:pStyle w:val="BodyText"/>
      </w:pPr>
      <w:r>
        <w:rPr>
          <w:noProof/>
        </w:rPr>
        <w:drawing>
          <wp:inline distT="0" distB="0" distL="0" distR="0" wp14:anchorId="3D99E7F1" wp14:editId="5463CF82">
            <wp:extent cx="3486150" cy="1828800"/>
            <wp:effectExtent l="0" t="0" r="0" b="0"/>
            <wp:docPr id="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86150" cy="1828800"/>
                    </a:xfrm>
                    <a:prstGeom prst="rect">
                      <a:avLst/>
                    </a:prstGeom>
                    <a:noFill/>
                    <a:ln>
                      <a:noFill/>
                    </a:ln>
                  </pic:spPr>
                </pic:pic>
              </a:graphicData>
            </a:graphic>
          </wp:inline>
        </w:drawing>
      </w:r>
    </w:p>
    <w:p w:rsidR="00BA0E86" w:rsidRDefault="00BA0E86" w:rsidP="00FD595E">
      <w:pPr>
        <w:pStyle w:val="Heading3"/>
      </w:pPr>
      <w:bookmarkStart w:id="489" w:name="_Toc197166173"/>
      <w:bookmarkStart w:id="490" w:name="_Toc292295086"/>
      <w:bookmarkStart w:id="491" w:name="_Toc294621909"/>
      <w:r>
        <w:t xml:space="preserve">Time </w:t>
      </w:r>
      <w:r w:rsidR="00664126">
        <w:t>S</w:t>
      </w:r>
      <w:r>
        <w:t xml:space="preserve">eries </w:t>
      </w:r>
      <w:r w:rsidR="00664126">
        <w:t>P</w:t>
      </w:r>
      <w:r>
        <w:t>lots</w:t>
      </w:r>
      <w:bookmarkEnd w:id="489"/>
      <w:bookmarkEnd w:id="490"/>
      <w:bookmarkEnd w:id="491"/>
    </w:p>
    <w:p w:rsidR="00BA0E86" w:rsidRPr="00000683" w:rsidRDefault="00BA0E86" w:rsidP="002D2F72">
      <w:pPr>
        <w:pStyle w:val="BodyText"/>
      </w:pPr>
      <w:r>
        <w:t>The Time Series of Probed Cell(s) and Time Series Bar of Probed Cell(s) allows the user to select a set of cells, and then produce a time series or time series bar plot of the chosen subset of probed cells. The Time Series of Min.[or Max.] Cell(s) option creates a time series plot using data for the currently selected formula at that formula’s domain, layer range, and time step range. The minimum [or maximum] value of that formula over the domain and layer range at that time step is calculated by VERDI and used for each of the time step’s data points.</w:t>
      </w:r>
    </w:p>
    <w:p w:rsidR="00BA0E86" w:rsidRDefault="00BA0E86" w:rsidP="00FD595E">
      <w:pPr>
        <w:pStyle w:val="Heading3"/>
      </w:pPr>
      <w:bookmarkStart w:id="492" w:name="_Toc197166174"/>
      <w:bookmarkStart w:id="493" w:name="_Toc292295087"/>
      <w:bookmarkStart w:id="494" w:name="_Toc294621910"/>
      <w:r>
        <w:t xml:space="preserve">Animate </w:t>
      </w:r>
      <w:r w:rsidR="00664126">
        <w:t>P</w:t>
      </w:r>
      <w:r>
        <w:t>lots</w:t>
      </w:r>
      <w:bookmarkEnd w:id="492"/>
      <w:bookmarkEnd w:id="493"/>
      <w:bookmarkEnd w:id="494"/>
    </w:p>
    <w:p w:rsidR="00BA0E86" w:rsidRDefault="00BA0E86" w:rsidP="002D2F72">
      <w:pPr>
        <w:pStyle w:val="BodyText"/>
      </w:pPr>
      <w:r>
        <w:t xml:space="preserve">You can create an animated plot by selecting the Animate Plot option. The Time Series and Time Series Bar Plots do not have an </w:t>
      </w:r>
      <w:r w:rsidR="00BC1753">
        <w:t>A</w:t>
      </w:r>
      <w:r>
        <w:t xml:space="preserve">nimate </w:t>
      </w:r>
      <w:r w:rsidR="00BC1753">
        <w:t>P</w:t>
      </w:r>
      <w:r>
        <w:t>lot option. The plots that may be animated include: Tile, Fast Tile, Vertical Cross Section, Vector Plot, and Contour Plot. An Animate Plot dialog box (Figure 11-</w:t>
      </w:r>
      <w:r w:rsidR="005B0DB5">
        <w:t>1</w:t>
      </w:r>
      <w:r w:rsidR="00C2336B">
        <w:t>6</w:t>
      </w:r>
      <w:r>
        <w:t xml:space="preserve">) will appear, allowing you to save animations either as an animated GIF with a file extension of .gif or as a Quicktime movie with a file extension of .mov.  This </w:t>
      </w:r>
      <w:r w:rsidRPr="000D2DE5">
        <w:rPr>
          <w:b/>
          <w:bCs/>
        </w:rPr>
        <w:t>Plot</w:t>
      </w:r>
      <w:r>
        <w:t xml:space="preserve"> menu option is plot-specific and so does not allow you to animate more than one plot at a time.  To animate multiple plots, you will need to use the </w:t>
      </w:r>
      <w:r w:rsidRPr="000D2DE5">
        <w:rPr>
          <w:b/>
          <w:bCs/>
        </w:rPr>
        <w:t>Plot</w:t>
      </w:r>
      <w:r>
        <w:rPr>
          <w:b/>
          <w:bCs/>
        </w:rPr>
        <w:t>s</w:t>
      </w:r>
      <w:r>
        <w:t xml:space="preserve"> pull-down menu at the top of the VERDI main window; see Section 5.2.2, “Animate Tile Plots.”</w:t>
      </w:r>
    </w:p>
    <w:p w:rsidR="00BA0E86" w:rsidRDefault="00BA0E86" w:rsidP="00D55D05">
      <w:pPr>
        <w:pStyle w:val="Figureheading"/>
      </w:pPr>
      <w:bookmarkStart w:id="495" w:name="_Toc197166232"/>
      <w:bookmarkStart w:id="496" w:name="_Toc241299292"/>
      <w:bookmarkStart w:id="497" w:name="_Toc241299428"/>
      <w:bookmarkStart w:id="498" w:name="_Toc294622018"/>
      <w:r>
        <w:lastRenderedPageBreak/>
        <w:t xml:space="preserve">Figure </w:t>
      </w:r>
      <w:fldSimple w:instr=" STYLEREF 1 \s ">
        <w:r w:rsidR="00A6772F">
          <w:rPr>
            <w:noProof/>
          </w:rPr>
          <w:t>11</w:t>
        </w:r>
      </w:fldSimple>
      <w:r>
        <w:noBreakHyphen/>
      </w:r>
      <w:r w:rsidR="005B0DB5">
        <w:t>1</w:t>
      </w:r>
      <w:r w:rsidR="00F467EE">
        <w:t>6</w:t>
      </w:r>
      <w:r w:rsidR="00C60927">
        <w:t>.</w:t>
      </w:r>
      <w:r>
        <w:t xml:space="preserve"> Animate Plot Dialog Box</w:t>
      </w:r>
      <w:bookmarkEnd w:id="495"/>
      <w:bookmarkEnd w:id="496"/>
      <w:bookmarkEnd w:id="497"/>
      <w:bookmarkEnd w:id="498"/>
    </w:p>
    <w:p w:rsidR="00BA0E86" w:rsidRPr="007C7160" w:rsidRDefault="000E1BC6" w:rsidP="007668DE">
      <w:pPr>
        <w:spacing w:after="480"/>
        <w:jc w:val="center"/>
      </w:pPr>
      <w:r>
        <w:rPr>
          <w:noProof/>
        </w:rPr>
        <w:drawing>
          <wp:inline distT="0" distB="0" distL="0" distR="0" wp14:anchorId="790F8BF6" wp14:editId="64795719">
            <wp:extent cx="3162300" cy="2171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62300" cy="2171700"/>
                    </a:xfrm>
                    <a:prstGeom prst="rect">
                      <a:avLst/>
                    </a:prstGeom>
                    <a:noFill/>
                    <a:ln>
                      <a:noFill/>
                    </a:ln>
                  </pic:spPr>
                </pic:pic>
              </a:graphicData>
            </a:graphic>
          </wp:inline>
        </w:drawing>
      </w:r>
    </w:p>
    <w:p w:rsidR="00BA0E86" w:rsidRDefault="00BC1753" w:rsidP="00FD595E">
      <w:pPr>
        <w:pStyle w:val="Heading3"/>
      </w:pPr>
      <w:bookmarkStart w:id="499" w:name="_Toc197166175"/>
      <w:bookmarkStart w:id="500" w:name="_Toc292295088"/>
      <w:bookmarkStart w:id="501" w:name="_Toc294621911"/>
      <w:r>
        <w:t>Add</w:t>
      </w:r>
      <w:r w:rsidR="00BA0E86">
        <w:t xml:space="preserve"> </w:t>
      </w:r>
      <w:r>
        <w:t>O</w:t>
      </w:r>
      <w:r w:rsidR="00BA0E86">
        <w:t>verlays</w:t>
      </w:r>
      <w:bookmarkEnd w:id="499"/>
      <w:bookmarkEnd w:id="500"/>
      <w:bookmarkEnd w:id="501"/>
    </w:p>
    <w:p w:rsidR="00BC1753" w:rsidRDefault="00BC1753" w:rsidP="009C5A52">
      <w:pPr>
        <w:pStyle w:val="Heading4"/>
      </w:pPr>
      <w:bookmarkStart w:id="502" w:name="_Toc292295089"/>
      <w:bookmarkStart w:id="503" w:name="_Toc294617096"/>
      <w:bookmarkStart w:id="504" w:name="_Toc294621912"/>
      <w:r>
        <w:t>Observational Data Overlays</w:t>
      </w:r>
      <w:bookmarkEnd w:id="502"/>
      <w:bookmarkEnd w:id="503"/>
      <w:bookmarkEnd w:id="504"/>
    </w:p>
    <w:p w:rsidR="00931241" w:rsidRPr="00931241" w:rsidRDefault="00931241" w:rsidP="00931241"/>
    <w:p w:rsidR="00BA0E86" w:rsidRDefault="00BA0E86" w:rsidP="002D2F72">
      <w:pPr>
        <w:pStyle w:val="BodyText"/>
      </w:pPr>
      <w:r>
        <w:t>It is useful to visually compare the results contained in model output datasets with the data points in observational datasets. You can do this by creating a</w:t>
      </w:r>
      <w:r w:rsidR="00931241">
        <w:t xml:space="preserve"> </w:t>
      </w:r>
      <w:r>
        <w:t>fast tile plot of the model output and then overlaying observational data points on the plot. The observational dataset needs to be in an I/O API observational data format (see Chapter 13 for more information about how to convert AIRS observa</w:t>
      </w:r>
      <w:r w:rsidR="001A4B0A">
        <w:t>tio</w:t>
      </w:r>
      <w:r w:rsidR="000C75F4">
        <w:t>nal data into this format) or</w:t>
      </w:r>
      <w:r w:rsidR="001A4B0A">
        <w:t xml:space="preserve"> </w:t>
      </w:r>
      <w:r w:rsidR="00BC1753">
        <w:t>CSV-</w:t>
      </w:r>
      <w:r w:rsidR="000C75F4">
        <w:t xml:space="preserve">or tab delimited </w:t>
      </w:r>
      <w:r>
        <w:t xml:space="preserve">format observational data.  </w:t>
      </w:r>
    </w:p>
    <w:p w:rsidR="00807B4B" w:rsidRPr="00807B4B" w:rsidRDefault="00BA0E86" w:rsidP="002D2F72">
      <w:pPr>
        <w:pStyle w:val="BodyText"/>
      </w:pPr>
      <w:r>
        <w:t>Sample observational data</w:t>
      </w:r>
      <w:r w:rsidR="00BC1753">
        <w:t xml:space="preserve"> are</w:t>
      </w:r>
      <w:r>
        <w:t xml:space="preserve"> provide</w:t>
      </w:r>
      <w:r w:rsidR="003D0DA3">
        <w:t>d</w:t>
      </w:r>
      <w:r>
        <w:t xml:space="preserve"> under </w:t>
      </w:r>
      <w:r w:rsidR="00931241">
        <w:t xml:space="preserve">the directory </w:t>
      </w:r>
      <w:r w:rsidR="00BB7404">
        <w:t>$VERDI_HOME</w:t>
      </w:r>
      <w:r>
        <w:t>/data/obs</w:t>
      </w:r>
      <w:r w:rsidR="00931241">
        <w:t xml:space="preserve"> to allow the user to create a sample Observational Data Overlay Plot</w:t>
      </w:r>
      <w:r>
        <w:t>.</w:t>
      </w:r>
      <w:r w:rsidR="00931241">
        <w:t xml:space="preserve">  </w:t>
      </w:r>
      <w:r>
        <w:t xml:space="preserve">To begin, load both a model output dataset and an observational dataset. Note that when the observational dataset is loaded in the </w:t>
      </w:r>
      <w:r w:rsidRPr="009103C8">
        <w:rPr>
          <w:b/>
          <w:bCs/>
        </w:rPr>
        <w:t>Dataset</w:t>
      </w:r>
      <w:r>
        <w:t xml:space="preserve"> pane</w:t>
      </w:r>
      <w:r w:rsidR="001A4B0A">
        <w:t xml:space="preserve"> an (obs) label appears to the right of the dataset name in the Dataset pane. When the user double clicks on a variable available from an observational dataset and adds it to the Variable pane, a</w:t>
      </w:r>
      <w:r>
        <w:t>n (obs) label appears to the right of the dataset name</w:t>
      </w:r>
      <w:r w:rsidR="001A4B0A">
        <w:t xml:space="preserve"> in the </w:t>
      </w:r>
      <w:r w:rsidR="001A4B0A" w:rsidRPr="001A4B0A">
        <w:rPr>
          <w:b/>
        </w:rPr>
        <w:t>Variable</w:t>
      </w:r>
      <w:r w:rsidR="001A4B0A">
        <w:t xml:space="preserve"> pane</w:t>
      </w:r>
      <w:r>
        <w:t xml:space="preserve">. Next, create a formula in the </w:t>
      </w:r>
      <w:r w:rsidRPr="009103C8">
        <w:rPr>
          <w:b/>
          <w:bCs/>
        </w:rPr>
        <w:t>Formula</w:t>
      </w:r>
      <w:r>
        <w:t xml:space="preserve"> pane using a variable from the </w:t>
      </w:r>
      <w:r w:rsidRPr="009103C8">
        <w:rPr>
          <w:b/>
          <w:bCs/>
          <w:i/>
        </w:rPr>
        <w:t>model output</w:t>
      </w:r>
      <w:r>
        <w:t xml:space="preserve"> datase</w:t>
      </w:r>
      <w:r w:rsidR="00807B4B">
        <w:t xml:space="preserve">t. Use this formula to create a </w:t>
      </w:r>
      <w:r>
        <w:t xml:space="preserve">fast tile plot. (Note: If you create a formula referencing a variable from an </w:t>
      </w:r>
      <w:r w:rsidRPr="004B6405">
        <w:rPr>
          <w:i/>
        </w:rPr>
        <w:t>observational</w:t>
      </w:r>
      <w:r>
        <w:t xml:space="preserve"> dataset, this formula will appear in the formula list but it cannot be used to create a plot. </w:t>
      </w:r>
      <w:r w:rsidR="00BB7404">
        <w:t xml:space="preserve">If you try to use a formula that contains a variable from an </w:t>
      </w:r>
      <w:r w:rsidR="00BC1753">
        <w:t>o</w:t>
      </w:r>
      <w:r w:rsidR="00BB7404">
        <w:t xml:space="preserve">bservational </w:t>
      </w:r>
      <w:r w:rsidR="00BC1753">
        <w:t>d</w:t>
      </w:r>
      <w:r w:rsidR="00BB7404">
        <w:t xml:space="preserve">ataset, the following error will occur:  </w:t>
      </w:r>
      <w:r w:rsidR="00E703EB">
        <w:t>“</w:t>
      </w:r>
      <w:r w:rsidR="00BB7404">
        <w:t>Error while evaluating formula: Selected dataset is observational.</w:t>
      </w:r>
      <w:r w:rsidR="00E703EB">
        <w:t>”)</w:t>
      </w:r>
    </w:p>
    <w:p w:rsidR="00BA0E86" w:rsidRDefault="00BA0E86" w:rsidP="002D2F72">
      <w:pPr>
        <w:pStyle w:val="BodyText"/>
      </w:pPr>
      <w:r>
        <w:t xml:space="preserve">To view observational data as an overlay on a </w:t>
      </w:r>
      <w:r w:rsidR="00807B4B">
        <w:t xml:space="preserve">fast </w:t>
      </w:r>
      <w:r>
        <w:t xml:space="preserve">tile plot, select Add Overlay&gt;Observations from the </w:t>
      </w:r>
      <w:r w:rsidR="00E703EB">
        <w:t xml:space="preserve">fast </w:t>
      </w:r>
      <w:r>
        <w:t xml:space="preserve">tile plot’s </w:t>
      </w:r>
      <w:r w:rsidRPr="0018576C">
        <w:rPr>
          <w:b/>
        </w:rPr>
        <w:t>Plot</w:t>
      </w:r>
      <w:r>
        <w:t xml:space="preserve"> pull-down menu</w:t>
      </w:r>
      <w:r w:rsidR="005B0DB5">
        <w:t xml:space="preserve"> (Figure 11-</w:t>
      </w:r>
      <w:r w:rsidR="00E703EB">
        <w:t>15</w:t>
      </w:r>
      <w:r w:rsidR="005944B7">
        <w:t>)</w:t>
      </w:r>
      <w:r>
        <w:t xml:space="preserve">. An </w:t>
      </w:r>
      <w:r w:rsidRPr="009103C8">
        <w:rPr>
          <w:b/>
          <w:bCs/>
        </w:rPr>
        <w:t>Observation</w:t>
      </w:r>
      <w:r>
        <w:t xml:space="preserve"> dialog box (Figure 11-1</w:t>
      </w:r>
      <w:r w:rsidR="000400BB">
        <w:t>7</w:t>
      </w:r>
      <w:r>
        <w:t xml:space="preserve">) will appear containing the variables that are available in the observational dataset. </w:t>
      </w:r>
      <w:bookmarkStart w:id="505" w:name="_Toc197166234"/>
      <w:r w:rsidR="00F467EE">
        <w:t xml:space="preserve">Multiple observational dataset variables can be overlaid on a fast tile plot.  </w:t>
      </w:r>
      <w:r>
        <w:t xml:space="preserve">Select the observational variable or variables that you would like to overlay on the </w:t>
      </w:r>
      <w:r w:rsidR="00B51294">
        <w:t xml:space="preserve">fast </w:t>
      </w:r>
      <w:r>
        <w:t xml:space="preserve">tile plot from the Observation Details list. You then have the option to control the appearance of the symbols that represent the observational data. The stroke size controls the thickness of the line used to draw the </w:t>
      </w:r>
      <w:r w:rsidR="00593BB6">
        <w:t>symbols</w:t>
      </w:r>
      <w:r>
        <w:t xml:space="preserve">, while the shape size controls their diameter. </w:t>
      </w:r>
      <w:r w:rsidR="00593BB6">
        <w:t>You can use up to s</w:t>
      </w:r>
      <w:r>
        <w:t>ix different open</w:t>
      </w:r>
      <w:r w:rsidR="00593BB6">
        <w:t>-</w:t>
      </w:r>
      <w:r>
        <w:lastRenderedPageBreak/>
        <w:t>area shapes</w:t>
      </w:r>
      <w:r w:rsidR="00593BB6">
        <w:t>—circle, diamond, square, star, sun, and triangle—</w:t>
      </w:r>
      <w:r>
        <w:t xml:space="preserve">to distinguish </w:t>
      </w:r>
      <w:r w:rsidR="00593BB6">
        <w:t>among</w:t>
      </w:r>
      <w:r>
        <w:t xml:space="preserve"> multiple observational datasets. After you select the variable, and optionally set the stroke size,</w:t>
      </w:r>
      <w:r w:rsidR="00931241">
        <w:t xml:space="preserve"> </w:t>
      </w:r>
      <w:r>
        <w:t>shape size, and symbol</w:t>
      </w:r>
      <w:r w:rsidR="00B725C6">
        <w:t>, selec</w:t>
      </w:r>
      <w:r>
        <w:t xml:space="preserve">t </w:t>
      </w:r>
      <w:r w:rsidR="005B4D20" w:rsidRPr="009C5A52">
        <w:rPr>
          <w:b/>
        </w:rPr>
        <w:t>Add Variable</w:t>
      </w:r>
      <w:r>
        <w:t xml:space="preserve"> and then </w:t>
      </w:r>
      <w:r w:rsidRPr="00516079">
        <w:rPr>
          <w:b/>
          <w:bCs/>
        </w:rPr>
        <w:t>OK</w:t>
      </w:r>
      <w:r>
        <w:t xml:space="preserve"> to overlay the observational data on the </w:t>
      </w:r>
      <w:r w:rsidR="00B725C6">
        <w:t xml:space="preserve">fast tile plot </w:t>
      </w:r>
      <w:r>
        <w:t>(Figure 11-</w:t>
      </w:r>
      <w:r w:rsidR="00B725C6">
        <w:t>1</w:t>
      </w:r>
      <w:r w:rsidR="000400BB">
        <w:t>7</w:t>
      </w:r>
      <w:r>
        <w:t xml:space="preserve">). </w:t>
      </w:r>
      <w:r w:rsidR="00F21221">
        <w:t>If you do not specify the size, shape, or symbol, VERDI will use default values.  T</w:t>
      </w:r>
      <w:r w:rsidR="00B81E00">
        <w:t>he symbol shape</w:t>
      </w:r>
      <w:r w:rsidR="00F21221">
        <w:t xml:space="preserve"> is</w:t>
      </w:r>
      <w:r w:rsidR="00B81E00">
        <w:t xml:space="preserve"> set by default to</w:t>
      </w:r>
      <w:r w:rsidR="00F21221">
        <w:t xml:space="preserve"> a circle. </w:t>
      </w:r>
      <w:r>
        <w:t>Repeat the process to add multiple variables. To remove the symbols for a variable on an observational data overlay,</w:t>
      </w:r>
      <w:r w:rsidR="00593BB6">
        <w:t xml:space="preserve"> or to reset their size or shape or stroke thickness, </w:t>
      </w:r>
      <w:r>
        <w:t xml:space="preserve">re-open the </w:t>
      </w:r>
      <w:r w:rsidRPr="009C5A52">
        <w:rPr>
          <w:b/>
          <w:bCs/>
        </w:rPr>
        <w:t>Observation</w:t>
      </w:r>
      <w:r>
        <w:t xml:space="preserve"> dialog by using Add Overlay&gt;Observations and then </w:t>
      </w:r>
      <w:r w:rsidR="00931241">
        <w:t>click on</w:t>
      </w:r>
      <w:r>
        <w:t xml:space="preserve"> the observational variab</w:t>
      </w:r>
      <w:r w:rsidR="00931241">
        <w:t xml:space="preserve">le you wish to adjust and then </w:t>
      </w:r>
      <w:r>
        <w:t xml:space="preserve">change the stroke size, shape size, </w:t>
      </w:r>
      <w:r w:rsidR="00593BB6">
        <w:t xml:space="preserve">or </w:t>
      </w:r>
      <w:r w:rsidR="00931241">
        <w:t>symbol</w:t>
      </w:r>
      <w:r>
        <w:t xml:space="preserve">, and/or move </w:t>
      </w:r>
      <w:r w:rsidR="00931241">
        <w:t xml:space="preserve">it </w:t>
      </w:r>
      <w:r>
        <w:t>up or down, or remove</w:t>
      </w:r>
      <w:r w:rsidR="00931241">
        <w:t xml:space="preserve"> it</w:t>
      </w:r>
      <w:r w:rsidR="00593BB6">
        <w:t>,</w:t>
      </w:r>
      <w:r>
        <w:t xml:space="preserve"> and then click OK.</w:t>
      </w:r>
      <w:r w:rsidR="0039359D">
        <w:t xml:space="preserve">  The center of the observational data point </w:t>
      </w:r>
      <w:r w:rsidR="00B725C6">
        <w:t>corresponds to</w:t>
      </w:r>
      <w:r w:rsidR="0039359D">
        <w:t xml:space="preserve"> the lat/lon value that is provided in the IO/API observational data file.</w:t>
      </w:r>
      <w:r w:rsidR="00B725C6">
        <w:t xml:space="preserve"> </w:t>
      </w:r>
      <w:r w:rsidR="00E76D58">
        <w:t>Figure 11-1</w:t>
      </w:r>
      <w:r w:rsidR="00046510">
        <w:t>8</w:t>
      </w:r>
      <w:r w:rsidR="00E76D58">
        <w:t xml:space="preserve"> shows a fast tile plot with grid lines drawn illustrating that when more than one observational data point are loc</w:t>
      </w:r>
      <w:r w:rsidR="00B81E00">
        <w:t xml:space="preserve">ated at the same location, </w:t>
      </w:r>
      <w:r w:rsidR="005B75C7">
        <w:t>they are placed on top of one another, so the user may wish to select different symbols for each dataset, with the largest symbol on the bottom, and the smallest symbol on the top</w:t>
      </w:r>
      <w:r w:rsidR="00E76D58">
        <w:t>.</w:t>
      </w:r>
      <w:r w:rsidR="00B725C6">
        <w:t xml:space="preserve"> </w:t>
      </w:r>
    </w:p>
    <w:p w:rsidR="00BA0E86" w:rsidRDefault="00BA0E86" w:rsidP="00BC1753">
      <w:pPr>
        <w:pStyle w:val="Figureheading"/>
      </w:pPr>
      <w:bookmarkStart w:id="506" w:name="_Toc294622019"/>
      <w:r>
        <w:t xml:space="preserve">Figure </w:t>
      </w:r>
      <w:fldSimple w:instr=" STYLEREF 1 \s ">
        <w:r w:rsidR="00A6772F">
          <w:rPr>
            <w:noProof/>
          </w:rPr>
          <w:t>11</w:t>
        </w:r>
      </w:fldSimple>
      <w:r w:rsidR="005B0DB5">
        <w:noBreakHyphen/>
        <w:t>1</w:t>
      </w:r>
      <w:r w:rsidR="00F467EE">
        <w:t>7</w:t>
      </w:r>
      <w:r w:rsidR="00C60927">
        <w:t>.</w:t>
      </w:r>
      <w:r>
        <w:t xml:space="preserve"> </w:t>
      </w:r>
      <w:r w:rsidR="0039359D">
        <w:t xml:space="preserve">Fast Tile Plot </w:t>
      </w:r>
      <w:r>
        <w:t>Observation Dialog</w:t>
      </w:r>
      <w:bookmarkEnd w:id="506"/>
    </w:p>
    <w:p w:rsidR="00BA0E86" w:rsidRDefault="00E05E3C" w:rsidP="003753A6">
      <w:pPr>
        <w:spacing w:after="480"/>
        <w:jc w:val="center"/>
      </w:pPr>
      <w:r w:rsidRPr="00E703EB">
        <w:rPr>
          <w:rFonts w:ascii="Arial" w:hAnsi="Arial"/>
          <w:b/>
          <w:bCs/>
          <w:noProof/>
          <w:sz w:val="16"/>
          <w:szCs w:val="16"/>
        </w:rPr>
        <w:drawing>
          <wp:inline distT="0" distB="0" distL="0" distR="0" wp14:anchorId="2D2C94BA" wp14:editId="22527A1D">
            <wp:extent cx="4953000" cy="4953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rsidR="00BA0E86" w:rsidRDefault="00BA0E86" w:rsidP="002D2F72">
      <w:pPr>
        <w:pStyle w:val="BodyText"/>
      </w:pPr>
    </w:p>
    <w:p w:rsidR="00BA0E86" w:rsidRDefault="00BA0E86" w:rsidP="00D55D05">
      <w:pPr>
        <w:pStyle w:val="Figureheading"/>
      </w:pPr>
      <w:bookmarkStart w:id="507" w:name="_Toc241299294"/>
      <w:bookmarkStart w:id="508" w:name="_Toc241299430"/>
      <w:bookmarkStart w:id="509" w:name="_Toc294622020"/>
      <w:r>
        <w:t xml:space="preserve">Figure </w:t>
      </w:r>
      <w:fldSimple w:instr=" STYLEREF 1 \s ">
        <w:r w:rsidR="00A6772F">
          <w:rPr>
            <w:noProof/>
          </w:rPr>
          <w:t>11</w:t>
        </w:r>
      </w:fldSimple>
      <w:r w:rsidR="005B0DB5">
        <w:noBreakHyphen/>
        <w:t>1</w:t>
      </w:r>
      <w:r w:rsidR="00F467EE">
        <w:t>8</w:t>
      </w:r>
      <w:r w:rsidR="00C60927">
        <w:t>.</w:t>
      </w:r>
      <w:r>
        <w:t xml:space="preserve"> </w:t>
      </w:r>
      <w:r w:rsidR="0039359D">
        <w:t xml:space="preserve">Fast </w:t>
      </w:r>
      <w:r>
        <w:t xml:space="preserve">Tile Plot with </w:t>
      </w:r>
      <w:r w:rsidR="000F1D38">
        <w:t>Multiple</w:t>
      </w:r>
      <w:r w:rsidR="000400BB">
        <w:t xml:space="preserve"> </w:t>
      </w:r>
      <w:r>
        <w:t>Observational Data Overlay</w:t>
      </w:r>
      <w:bookmarkEnd w:id="505"/>
      <w:bookmarkEnd w:id="507"/>
      <w:bookmarkEnd w:id="508"/>
      <w:r w:rsidR="000F1D38">
        <w:t>s</w:t>
      </w:r>
      <w:r w:rsidR="00067D0B">
        <w:t xml:space="preserve"> with Grid Lines</w:t>
      </w:r>
      <w:bookmarkEnd w:id="509"/>
    </w:p>
    <w:p w:rsidR="00BA0E86" w:rsidRDefault="00E05E3C" w:rsidP="00BA14B9">
      <w:pPr>
        <w:spacing w:after="480"/>
        <w:jc w:val="center"/>
        <w:rPr>
          <w:noProof/>
        </w:rPr>
      </w:pPr>
      <w:r w:rsidRPr="00E703EB">
        <w:rPr>
          <w:rFonts w:ascii="Arial" w:hAnsi="Arial"/>
          <w:b/>
          <w:bCs/>
          <w:noProof/>
          <w:sz w:val="16"/>
          <w:szCs w:val="16"/>
        </w:rPr>
        <w:drawing>
          <wp:inline distT="0" distB="0" distL="0" distR="0" wp14:anchorId="2C9DAB54" wp14:editId="37C290DB">
            <wp:extent cx="5943600" cy="42672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BA0E86" w:rsidRDefault="00BA0E86" w:rsidP="009C5A52">
      <w:pPr>
        <w:pStyle w:val="Heading4"/>
      </w:pPr>
      <w:bookmarkStart w:id="510" w:name="_Toc294017184"/>
      <w:bookmarkStart w:id="511" w:name="_Toc294075341"/>
      <w:bookmarkStart w:id="512" w:name="_Toc294017185"/>
      <w:bookmarkStart w:id="513" w:name="_Toc294075342"/>
      <w:bookmarkStart w:id="514" w:name="_Toc294017187"/>
      <w:bookmarkStart w:id="515" w:name="_Toc294075344"/>
      <w:bookmarkStart w:id="516" w:name="_Toc294017188"/>
      <w:bookmarkStart w:id="517" w:name="_Toc294075345"/>
      <w:bookmarkStart w:id="518" w:name="_Toc197166176"/>
      <w:bookmarkStart w:id="519" w:name="_Toc292295092"/>
      <w:bookmarkStart w:id="520" w:name="_Toc294617097"/>
      <w:bookmarkStart w:id="521" w:name="_Toc294621913"/>
      <w:bookmarkEnd w:id="510"/>
      <w:bookmarkEnd w:id="511"/>
      <w:bookmarkEnd w:id="512"/>
      <w:bookmarkEnd w:id="513"/>
      <w:bookmarkEnd w:id="514"/>
      <w:bookmarkEnd w:id="515"/>
      <w:bookmarkEnd w:id="516"/>
      <w:bookmarkEnd w:id="517"/>
      <w:r>
        <w:t xml:space="preserve">Vector </w:t>
      </w:r>
      <w:r w:rsidR="005944B7">
        <w:t>O</w:t>
      </w:r>
      <w:r>
        <w:t>verlays</w:t>
      </w:r>
      <w:bookmarkEnd w:id="518"/>
      <w:bookmarkEnd w:id="519"/>
      <w:bookmarkEnd w:id="520"/>
      <w:bookmarkEnd w:id="521"/>
    </w:p>
    <w:p w:rsidR="001E1836" w:rsidRDefault="005944B7" w:rsidP="002D2F72">
      <w:pPr>
        <w:pStyle w:val="BodyText"/>
      </w:pPr>
      <w:r w:rsidRPr="009C5A52">
        <w:rPr>
          <w:b/>
          <w:bCs/>
        </w:rPr>
        <w:t>Note:</w:t>
      </w:r>
      <w:r>
        <w:t xml:space="preserve"> </w:t>
      </w:r>
      <w:r w:rsidR="001E1836">
        <w:t xml:space="preserve">The Fast Tile Plot </w:t>
      </w:r>
      <w:r w:rsidR="00067D0B">
        <w:t xml:space="preserve">now </w:t>
      </w:r>
      <w:r w:rsidR="001E1836">
        <w:t>support</w:t>
      </w:r>
      <w:r w:rsidR="00067D0B">
        <w:t>s</w:t>
      </w:r>
      <w:r w:rsidR="001E1836">
        <w:t xml:space="preserve"> </w:t>
      </w:r>
      <w:r>
        <w:t>v</w:t>
      </w:r>
      <w:r w:rsidR="001E1836">
        <w:t>ector overlays</w:t>
      </w:r>
      <w:r w:rsidR="00215730">
        <w:t xml:space="preserve"> in version 1.4</w:t>
      </w:r>
      <w:r w:rsidR="001E1836">
        <w:t>.</w:t>
      </w:r>
    </w:p>
    <w:p w:rsidR="00BA0E86" w:rsidRDefault="00BA0E86" w:rsidP="002D2F72">
      <w:pPr>
        <w:pStyle w:val="BodyText"/>
      </w:pPr>
      <w:r>
        <w:t xml:space="preserve">Users have two options to display vectors (e.g., wind vectors) on a plot. One option is to select the vector plot type, using the procedure described in Section 9.7 to display the vectors on a map. The other option is to display the vectors as an overlay on a </w:t>
      </w:r>
      <w:r w:rsidR="00B51294">
        <w:t xml:space="preserve">fast </w:t>
      </w:r>
      <w:r>
        <w:t xml:space="preserve">tile plot, as described below. </w:t>
      </w:r>
    </w:p>
    <w:p w:rsidR="00BA0E86" w:rsidRDefault="00BA0E86" w:rsidP="002D2F72">
      <w:pPr>
        <w:pStyle w:val="BodyText"/>
      </w:pPr>
      <w:r>
        <w:t xml:space="preserve">To add a vector overlay to a </w:t>
      </w:r>
      <w:r w:rsidR="00067D0B">
        <w:t xml:space="preserve">fast </w:t>
      </w:r>
      <w:r>
        <w:t>tile plot, select the Ad</w:t>
      </w:r>
      <w:r w:rsidRPr="001A7CF1">
        <w:t xml:space="preserve">d Overlay&gt;Vectors option </w:t>
      </w:r>
      <w:r>
        <w:t xml:space="preserve">from the </w:t>
      </w:r>
      <w:r w:rsidR="00067D0B">
        <w:t xml:space="preserve">fast </w:t>
      </w:r>
      <w:r>
        <w:t xml:space="preserve">tile plot’s </w:t>
      </w:r>
      <w:r w:rsidRPr="0018576C">
        <w:rPr>
          <w:b/>
        </w:rPr>
        <w:t>Plot</w:t>
      </w:r>
      <w:r>
        <w:t xml:space="preserve"> pull-down menu</w:t>
      </w:r>
      <w:r w:rsidR="005B0DB5">
        <w:t xml:space="preserve"> (Figure 11-14</w:t>
      </w:r>
      <w:r w:rsidR="005944B7">
        <w:t>)</w:t>
      </w:r>
      <w:r>
        <w:t>.</w:t>
      </w:r>
      <w:r w:rsidRPr="001A7CF1">
        <w:t xml:space="preserve"> The Vector Overlay </w:t>
      </w:r>
      <w:r>
        <w:t>dialog box</w:t>
      </w:r>
      <w:r w:rsidRPr="001A7CF1">
        <w:t xml:space="preserve"> </w:t>
      </w:r>
      <w:r w:rsidR="00C30435">
        <w:t>(Figure 11-19</w:t>
      </w:r>
      <w:r w:rsidR="007465AF">
        <w:t xml:space="preserve">) </w:t>
      </w:r>
      <w:r w:rsidRPr="001A7CF1">
        <w:t xml:space="preserve">asks you to select the formula for </w:t>
      </w:r>
      <w:r>
        <w:t xml:space="preserve">the </w:t>
      </w:r>
      <w:r w:rsidRPr="001A7CF1">
        <w:t>horizontal component and the formula for the vertical component.</w:t>
      </w:r>
      <w:r>
        <w:t xml:space="preserve"> </w:t>
      </w:r>
      <w:r w:rsidRPr="001A7CF1">
        <w:t xml:space="preserve">The formulas listed in the Vector Overlay </w:t>
      </w:r>
      <w:r>
        <w:t>dialog box</w:t>
      </w:r>
      <w:r w:rsidRPr="001A7CF1">
        <w:t xml:space="preserve"> are obtained from the </w:t>
      </w:r>
      <w:r>
        <w:t>f</w:t>
      </w:r>
      <w:r w:rsidRPr="001A7CF1">
        <w:t xml:space="preserve">ormula list in the </w:t>
      </w:r>
      <w:r w:rsidRPr="00786757">
        <w:rPr>
          <w:b/>
          <w:bCs/>
        </w:rPr>
        <w:t>Formula</w:t>
      </w:r>
      <w:r w:rsidRPr="001A7CF1">
        <w:t xml:space="preserve"> pane.</w:t>
      </w:r>
      <w:r>
        <w:t xml:space="preserve"> </w:t>
      </w:r>
      <w:r w:rsidRPr="001A7CF1">
        <w:t xml:space="preserve">If the formula you </w:t>
      </w:r>
      <w:r>
        <w:t>would like</w:t>
      </w:r>
      <w:r w:rsidRPr="001A7CF1">
        <w:t xml:space="preserve"> to use is not listed in the Vector Overlay </w:t>
      </w:r>
      <w:r>
        <w:t>dialog box</w:t>
      </w:r>
      <w:r w:rsidRPr="001A7CF1">
        <w:t xml:space="preserve">, </w:t>
      </w:r>
      <w:r>
        <w:t>check to</w:t>
      </w:r>
      <w:r w:rsidRPr="001A7CF1">
        <w:t xml:space="preserve"> be sure that you have</w:t>
      </w:r>
      <w:r>
        <w:t xml:space="preserve"> </w:t>
      </w:r>
      <w:r w:rsidRPr="001A7CF1">
        <w:t>loaded the dataset that contains the variable of interest</w:t>
      </w:r>
      <w:r>
        <w:t xml:space="preserve"> (</w:t>
      </w:r>
      <w:r w:rsidRPr="001A7CF1">
        <w:t>for example</w:t>
      </w:r>
      <w:r>
        <w:t>,</w:t>
      </w:r>
      <w:r w:rsidRPr="001A7CF1">
        <w:t xml:space="preserve"> UWIND</w:t>
      </w:r>
      <w:r>
        <w:t>)</w:t>
      </w:r>
      <w:r w:rsidRPr="001A7CF1">
        <w:t>, and that you have created a formula UWIND[</w:t>
      </w:r>
      <w:r w:rsidRPr="00C245BF">
        <w:rPr>
          <w:i/>
        </w:rPr>
        <w:t>x</w:t>
      </w:r>
      <w:r w:rsidRPr="001A7CF1">
        <w:t xml:space="preserve">], where </w:t>
      </w:r>
      <w:r w:rsidRPr="00C245BF">
        <w:rPr>
          <w:i/>
        </w:rPr>
        <w:t>x</w:t>
      </w:r>
      <w:r w:rsidRPr="001A7CF1">
        <w:t xml:space="preserve"> is the dataset number associated with the dataset that contains UWIND.</w:t>
      </w:r>
      <w:r>
        <w:t xml:space="preserve"> </w:t>
      </w:r>
      <w:r w:rsidRPr="001A7CF1">
        <w:t xml:space="preserve">Once </w:t>
      </w:r>
      <w:r>
        <w:t xml:space="preserve">you have selected </w:t>
      </w:r>
      <w:r w:rsidRPr="001A7CF1">
        <w:t xml:space="preserve">the </w:t>
      </w:r>
      <w:r>
        <w:t xml:space="preserve">two </w:t>
      </w:r>
      <w:r w:rsidRPr="001A7CF1">
        <w:t xml:space="preserve">components, click </w:t>
      </w:r>
      <w:r w:rsidRPr="00C00322">
        <w:rPr>
          <w:b/>
          <w:bCs/>
        </w:rPr>
        <w:t>OK</w:t>
      </w:r>
      <w:r w:rsidRPr="001A7CF1">
        <w:t>, and the vector overlays will be displayed on the plot.</w:t>
      </w:r>
      <w:r>
        <w:t xml:space="preserve"> </w:t>
      </w:r>
      <w:r w:rsidR="009A0EBD">
        <w:t xml:space="preserve">Currently, vectors </w:t>
      </w:r>
      <w:r w:rsidR="009A0EBD">
        <w:lastRenderedPageBreak/>
        <w:t xml:space="preserve">are plotted in the center of the grid cell.  UWIND and VWIND are </w:t>
      </w:r>
      <w:r w:rsidR="007F2FA5">
        <w:t xml:space="preserve">typically </w:t>
      </w:r>
      <w:r w:rsidR="009A0EBD">
        <w:t>obtained from</w:t>
      </w:r>
      <w:r w:rsidR="009A0EBD" w:rsidRPr="009A0EBD">
        <w:rPr>
          <w:sz w:val="16"/>
          <w:szCs w:val="16"/>
        </w:rPr>
        <w:t xml:space="preserve"> </w:t>
      </w:r>
      <w:r w:rsidR="009A0EBD" w:rsidRPr="000C75F4">
        <w:rPr>
          <w:szCs w:val="24"/>
        </w:rPr>
        <w:t>M</w:t>
      </w:r>
      <w:r w:rsidR="005B75C7" w:rsidRPr="000C75F4">
        <w:rPr>
          <w:szCs w:val="24"/>
        </w:rPr>
        <w:t>ETCRO</w:t>
      </w:r>
      <w:r w:rsidR="009A0EBD" w:rsidRPr="000C75F4">
        <w:rPr>
          <w:szCs w:val="24"/>
        </w:rPr>
        <w:t>3D</w:t>
      </w:r>
      <w:r w:rsidR="009A0EBD">
        <w:rPr>
          <w:sz w:val="16"/>
          <w:szCs w:val="16"/>
        </w:rPr>
        <w:t xml:space="preserve"> ,</w:t>
      </w:r>
      <w:r w:rsidR="009A0EBD">
        <w:t xml:space="preserve"> </w:t>
      </w:r>
      <w:r w:rsidR="007F2FA5">
        <w:t xml:space="preserve">which are defined at dot points or </w:t>
      </w:r>
      <w:r w:rsidR="009A0EBD">
        <w:t xml:space="preserve">cell corners.  </w:t>
      </w:r>
      <w:r w:rsidR="007F2FA5">
        <w:t>P</w:t>
      </w:r>
      <w:r w:rsidR="00183057">
        <w:t>lotting the wind vector</w:t>
      </w:r>
      <w:r w:rsidR="007F2FA5">
        <w:t xml:space="preserve"> at their calculated locations </w:t>
      </w:r>
      <w:r w:rsidR="00183057">
        <w:t>and a</w:t>
      </w:r>
      <w:r w:rsidR="009A0EBD">
        <w:t xml:space="preserve">djusting the length of the wind vector </w:t>
      </w:r>
      <w:r w:rsidR="007F2FA5">
        <w:t xml:space="preserve">based on </w:t>
      </w:r>
      <w:r w:rsidR="009A0EBD">
        <w:t xml:space="preserve">the magnitude of the wind speed will be added to the Fast Tile Plot in a future release. </w:t>
      </w:r>
    </w:p>
    <w:p w:rsidR="00183057" w:rsidRDefault="00183057" w:rsidP="00183057">
      <w:pPr>
        <w:pStyle w:val="Figureheading"/>
      </w:pPr>
      <w:bookmarkStart w:id="522" w:name="_Toc294622021"/>
      <w:r>
        <w:t xml:space="preserve">Figure </w:t>
      </w:r>
      <w:fldSimple w:instr=" STYLEREF 1 \s ">
        <w:r w:rsidR="00A6772F">
          <w:rPr>
            <w:noProof/>
          </w:rPr>
          <w:t>11</w:t>
        </w:r>
      </w:fldSimple>
      <w:r>
        <w:noBreakHyphen/>
        <w:t>1</w:t>
      </w:r>
      <w:r w:rsidR="00C30435">
        <w:t>9</w:t>
      </w:r>
      <w:r>
        <w:t xml:space="preserve">. </w:t>
      </w:r>
      <w:r w:rsidR="007F2FA5">
        <w:t>Vector Overlay Dialog Box</w:t>
      </w:r>
      <w:bookmarkEnd w:id="522"/>
    </w:p>
    <w:p w:rsidR="00183057" w:rsidRDefault="000E1BC6" w:rsidP="002D2F72">
      <w:pPr>
        <w:pStyle w:val="BodyText"/>
      </w:pPr>
      <w:r>
        <w:rPr>
          <w:noProof/>
        </w:rPr>
        <w:drawing>
          <wp:inline distT="0" distB="0" distL="0" distR="0" wp14:anchorId="2A91559F" wp14:editId="248E6C6F">
            <wp:extent cx="2857500" cy="23336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7500" cy="2333625"/>
                    </a:xfrm>
                    <a:prstGeom prst="rect">
                      <a:avLst/>
                    </a:prstGeom>
                    <a:noFill/>
                    <a:ln>
                      <a:noFill/>
                    </a:ln>
                  </pic:spPr>
                </pic:pic>
              </a:graphicData>
            </a:graphic>
          </wp:inline>
        </w:drawing>
      </w:r>
    </w:p>
    <w:p w:rsidR="00145C7A" w:rsidRDefault="00145C7A" w:rsidP="002D2F72">
      <w:pPr>
        <w:pStyle w:val="BodyText"/>
      </w:pPr>
      <w:bookmarkStart w:id="523" w:name="_Toc197166235"/>
      <w:bookmarkStart w:id="524" w:name="_Toc241299295"/>
      <w:bookmarkStart w:id="525" w:name="_Toc241299431"/>
    </w:p>
    <w:p w:rsidR="00AE1303" w:rsidRDefault="00AE1303" w:rsidP="002D2F72">
      <w:pPr>
        <w:pStyle w:val="BodyText"/>
      </w:pPr>
      <w:r w:rsidRPr="001A7CF1">
        <w:t xml:space="preserve">An example of an ozone concentration </w:t>
      </w:r>
      <w:r w:rsidR="005B75C7">
        <w:t xml:space="preserve">fast </w:t>
      </w:r>
      <w:r w:rsidRPr="001A7CF1">
        <w:t>tile plot with wind vecto</w:t>
      </w:r>
      <w:r>
        <w:t>r overlays is shown in Figure 11</w:t>
      </w:r>
      <w:r>
        <w:noBreakHyphen/>
        <w:t>20</w:t>
      </w:r>
      <w:r w:rsidRPr="001A7CF1">
        <w:t>. By default</w:t>
      </w:r>
      <w:r>
        <w:t>,</w:t>
      </w:r>
      <w:r w:rsidRPr="001A7CF1">
        <w:t xml:space="preserve"> the vectors are all </w:t>
      </w:r>
      <w:r>
        <w:t xml:space="preserve">given </w:t>
      </w:r>
      <w:r w:rsidRPr="001A7CF1">
        <w:t>the same length.</w:t>
      </w:r>
      <w:r>
        <w:t xml:space="preserve"> </w:t>
      </w:r>
      <w:r w:rsidRPr="001A7CF1">
        <w:t xml:space="preserve">The thickness of the line width </w:t>
      </w:r>
      <w:r>
        <w:t>used to draw</w:t>
      </w:r>
      <w:r w:rsidRPr="001A7CF1">
        <w:t xml:space="preserve"> the vector indicates the magnitude of the vector</w:t>
      </w:r>
      <w:r>
        <w:t>;</w:t>
      </w:r>
      <w:r w:rsidRPr="001A7CF1">
        <w:t xml:space="preserve"> a larger</w:t>
      </w:r>
      <w:r>
        <w:t>-</w:t>
      </w:r>
      <w:r w:rsidRPr="001A7CF1">
        <w:t xml:space="preserve">magnitude vector is drawn with a thick line, a </w:t>
      </w:r>
      <w:r>
        <w:t>smaller-</w:t>
      </w:r>
      <w:r w:rsidRPr="001A7CF1">
        <w:t xml:space="preserve">magnitude vector with </w:t>
      </w:r>
      <w:r>
        <w:t xml:space="preserve">a </w:t>
      </w:r>
      <w:r w:rsidRPr="001A7CF1">
        <w:t>thinner line. At this time there is no user control over how the vectors are displayed, a</w:t>
      </w:r>
      <w:r>
        <w:t>nd there is no option to remove the vectors from a tile plot.</w:t>
      </w:r>
    </w:p>
    <w:p w:rsidR="00BA0E86" w:rsidRDefault="00BA0E86" w:rsidP="00D55D05">
      <w:pPr>
        <w:pStyle w:val="Figureheading"/>
      </w:pPr>
      <w:bookmarkStart w:id="526" w:name="_Toc294622022"/>
      <w:r>
        <w:lastRenderedPageBreak/>
        <w:t xml:space="preserve">Figure </w:t>
      </w:r>
      <w:fldSimple w:instr=" STYLEREF 1 \s ">
        <w:r w:rsidR="00A6772F">
          <w:rPr>
            <w:noProof/>
          </w:rPr>
          <w:t>11</w:t>
        </w:r>
      </w:fldSimple>
      <w:r w:rsidR="00C30435">
        <w:noBreakHyphen/>
        <w:t>20</w:t>
      </w:r>
      <w:r w:rsidR="00C60927">
        <w:t>.</w:t>
      </w:r>
      <w:r>
        <w:t xml:space="preserve"> Wind Vector Overlay on an Ozone </w:t>
      </w:r>
      <w:r w:rsidR="001B0B61">
        <w:t xml:space="preserve">Fast </w:t>
      </w:r>
      <w:r>
        <w:t>Tile Plot</w:t>
      </w:r>
      <w:bookmarkEnd w:id="523"/>
      <w:bookmarkEnd w:id="524"/>
      <w:bookmarkEnd w:id="525"/>
      <w:bookmarkEnd w:id="526"/>
    </w:p>
    <w:p w:rsidR="00BA0E86" w:rsidRDefault="008D6124" w:rsidP="002D2F72">
      <w:pPr>
        <w:pStyle w:val="BodyText"/>
        <w:rPr>
          <w:noProof/>
        </w:rPr>
      </w:pPr>
      <w:r>
        <w:rPr>
          <w:noProof/>
        </w:rPr>
        <w:drawing>
          <wp:inline distT="0" distB="0" distL="0" distR="0" wp14:anchorId="15D7102A" wp14:editId="7693E43C">
            <wp:extent cx="5890260" cy="414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0260" cy="4146550"/>
                    </a:xfrm>
                    <a:prstGeom prst="rect">
                      <a:avLst/>
                    </a:prstGeom>
                    <a:noFill/>
                    <a:ln>
                      <a:noFill/>
                    </a:ln>
                  </pic:spPr>
                </pic:pic>
              </a:graphicData>
            </a:graphic>
          </wp:inline>
        </w:drawing>
      </w:r>
    </w:p>
    <w:p w:rsidR="003D0DA3" w:rsidRDefault="00BA0E86" w:rsidP="009C5A52">
      <w:pPr>
        <w:pStyle w:val="Heading2"/>
        <w:rPr>
          <w:noProof/>
        </w:rPr>
      </w:pPr>
      <w:bookmarkStart w:id="527" w:name="_Toc292295093"/>
      <w:bookmarkStart w:id="528" w:name="_Toc294621914"/>
      <w:r>
        <w:rPr>
          <w:noProof/>
        </w:rPr>
        <w:t>GIS Layer Options</w:t>
      </w:r>
      <w:r w:rsidR="007C0B0B">
        <w:rPr>
          <w:noProof/>
        </w:rPr>
        <w:t xml:space="preserve"> (Fast Tile Plot)</w:t>
      </w:r>
      <w:bookmarkEnd w:id="527"/>
      <w:bookmarkEnd w:id="528"/>
    </w:p>
    <w:p w:rsidR="003D0DA3" w:rsidRDefault="00BA0E86" w:rsidP="009C5A52">
      <w:r>
        <w:t xml:space="preserve">The </w:t>
      </w:r>
      <w:r w:rsidRPr="009C5A52">
        <w:rPr>
          <w:b/>
          <w:bCs/>
        </w:rPr>
        <w:t>GIS Layer</w:t>
      </w:r>
      <w:r w:rsidR="00942F2E">
        <w:t>s</w:t>
      </w:r>
      <w:r>
        <w:t xml:space="preserve"> pull-down menu </w:t>
      </w:r>
      <w:r w:rsidR="00C30435">
        <w:t>(Figure 11-21</w:t>
      </w:r>
      <w:r w:rsidR="007C4208">
        <w:t xml:space="preserve">) </w:t>
      </w:r>
      <w:r>
        <w:t xml:space="preserve">contains the following options: Add Map Layers, Configure GIS </w:t>
      </w:r>
      <w:r w:rsidR="00942F2E">
        <w:t>L</w:t>
      </w:r>
      <w:r>
        <w:t xml:space="preserve">ayers, </w:t>
      </w:r>
      <w:r w:rsidR="00942F2E">
        <w:t xml:space="preserve">and </w:t>
      </w:r>
      <w:r>
        <w:t xml:space="preserve">Set </w:t>
      </w:r>
      <w:r w:rsidR="00942F2E">
        <w:t xml:space="preserve">Current </w:t>
      </w:r>
      <w:r>
        <w:t xml:space="preserve">Maps </w:t>
      </w:r>
      <w:r w:rsidR="00942F2E">
        <w:t>A</w:t>
      </w:r>
      <w:r>
        <w:t xml:space="preserve">s </w:t>
      </w:r>
      <w:r w:rsidR="00942F2E">
        <w:t>Plot</w:t>
      </w:r>
      <w:r>
        <w:t xml:space="preserve"> Default.</w:t>
      </w:r>
    </w:p>
    <w:p w:rsidR="00BA0E86" w:rsidRPr="00656CC3" w:rsidRDefault="00BA0E86" w:rsidP="0030589D">
      <w:pPr>
        <w:pStyle w:val="Figureheading"/>
      </w:pPr>
      <w:bookmarkStart w:id="529" w:name="_Toc294622023"/>
      <w:r>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rsidR="00C30435">
        <w:noBreakHyphen/>
        <w:t>21</w:t>
      </w:r>
      <w:r w:rsidR="00C60927">
        <w:t>.</w:t>
      </w:r>
      <w:r>
        <w:t xml:space="preserve"> Plot Menu Options</w:t>
      </w:r>
      <w:bookmarkEnd w:id="529"/>
    </w:p>
    <w:p w:rsidR="00BA0E86" w:rsidRDefault="000E1BC6" w:rsidP="002D2F72">
      <w:pPr>
        <w:pStyle w:val="BodyText"/>
      </w:pPr>
      <w:r>
        <w:rPr>
          <w:noProof/>
        </w:rPr>
        <w:drawing>
          <wp:inline distT="0" distB="0" distL="0" distR="0" wp14:anchorId="1DBDBB68" wp14:editId="12CB3C4E">
            <wp:extent cx="3762375" cy="1162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62375" cy="1162050"/>
                    </a:xfrm>
                    <a:prstGeom prst="rect">
                      <a:avLst/>
                    </a:prstGeom>
                    <a:noFill/>
                    <a:ln>
                      <a:noFill/>
                    </a:ln>
                  </pic:spPr>
                </pic:pic>
              </a:graphicData>
            </a:graphic>
          </wp:inline>
        </w:drawing>
      </w:r>
    </w:p>
    <w:p w:rsidR="00BA0E86" w:rsidRPr="006A66F8" w:rsidRDefault="00BA0E86" w:rsidP="002D2F72">
      <w:pPr>
        <w:pStyle w:val="BodyText"/>
      </w:pPr>
    </w:p>
    <w:p w:rsidR="003D0DA3" w:rsidRDefault="00BA0E86" w:rsidP="00FD595E">
      <w:pPr>
        <w:pStyle w:val="Heading3"/>
      </w:pPr>
      <w:bookmarkStart w:id="530" w:name="_Toc292295094"/>
      <w:bookmarkStart w:id="531" w:name="_Toc294621915"/>
      <w:r>
        <w:t>Add Map Layers</w:t>
      </w:r>
      <w:bookmarkEnd w:id="530"/>
      <w:bookmarkEnd w:id="531"/>
    </w:p>
    <w:p w:rsidR="00BA0E86" w:rsidRDefault="00BA0E86" w:rsidP="002D2F72">
      <w:pPr>
        <w:pStyle w:val="BodyText"/>
      </w:pPr>
      <w:r>
        <w:t xml:space="preserve">The </w:t>
      </w:r>
      <w:r w:rsidR="005B4D20" w:rsidRPr="009C5A52">
        <w:rPr>
          <w:b/>
        </w:rPr>
        <w:t xml:space="preserve">Add </w:t>
      </w:r>
      <w:r w:rsidRPr="0091368C">
        <w:rPr>
          <w:b/>
        </w:rPr>
        <w:t>Maps</w:t>
      </w:r>
      <w:r w:rsidR="005B4D20" w:rsidRPr="009C5A52">
        <w:rPr>
          <w:b/>
        </w:rPr>
        <w:t xml:space="preserve"> Layers</w:t>
      </w:r>
      <w:r>
        <w:t xml:space="preserve"> option in the </w:t>
      </w:r>
      <w:r>
        <w:rPr>
          <w:b/>
        </w:rPr>
        <w:t>GIS Layers</w:t>
      </w:r>
      <w:r w:rsidRPr="00A8411D">
        <w:rPr>
          <w:bCs/>
        </w:rPr>
        <w:t xml:space="preserve"> pull-down menu</w:t>
      </w:r>
      <w:r>
        <w:rPr>
          <w:bCs/>
        </w:rPr>
        <w:t xml:space="preserve"> is used</w:t>
      </w:r>
      <w:r>
        <w:t xml:space="preserve"> to add maps to a </w:t>
      </w:r>
      <w:r w:rsidR="00BB7404">
        <w:t>F</w:t>
      </w:r>
      <w:r>
        <w:t xml:space="preserve">ast </w:t>
      </w:r>
      <w:r w:rsidR="00BB7404">
        <w:t>T</w:t>
      </w:r>
      <w:r>
        <w:t xml:space="preserve">ile </w:t>
      </w:r>
      <w:r w:rsidR="00942F2E">
        <w:t>P</w:t>
      </w:r>
      <w:r>
        <w:t xml:space="preserve">lot </w:t>
      </w:r>
      <w:r w:rsidR="00B51294">
        <w:t>or Areal Interpolation Plot</w:t>
      </w:r>
      <w:r w:rsidR="00552DE5">
        <w:t xml:space="preserve"> </w:t>
      </w:r>
      <w:r>
        <w:t>(Figure 11-</w:t>
      </w:r>
      <w:r w:rsidR="00C30435">
        <w:t>22</w:t>
      </w:r>
      <w:r>
        <w:t xml:space="preserve">).  </w:t>
      </w:r>
    </w:p>
    <w:p w:rsidR="00BA0E86" w:rsidRDefault="00B51294" w:rsidP="002D2F72">
      <w:pPr>
        <w:pStyle w:val="BodyText"/>
      </w:pPr>
      <w:r>
        <w:lastRenderedPageBreak/>
        <w:t xml:space="preserve">A </w:t>
      </w:r>
      <w:r w:rsidR="00BA0E86">
        <w:t>selection of default maps</w:t>
      </w:r>
      <w:r w:rsidR="00942F2E">
        <w:t>—</w:t>
      </w:r>
      <w:r w:rsidR="00BA0E86">
        <w:t xml:space="preserve">including </w:t>
      </w:r>
      <w:r w:rsidR="00942F2E">
        <w:t>W</w:t>
      </w:r>
      <w:r w:rsidR="00BA0E86">
        <w:t>orld, North America</w:t>
      </w:r>
      <w:r w:rsidR="00942F2E">
        <w:t>. USA States, USA Counties</w:t>
      </w:r>
      <w:r w:rsidR="00BA0E86">
        <w:t>, HUCs, Rivers</w:t>
      </w:r>
      <w:r w:rsidR="00942F2E">
        <w:t>,</w:t>
      </w:r>
      <w:r w:rsidR="00BA0E86">
        <w:t xml:space="preserve"> and Roads</w:t>
      </w:r>
      <w:r w:rsidR="00942F2E">
        <w:t>—can</w:t>
      </w:r>
      <w:r w:rsidR="00BA0E86">
        <w:t xml:space="preserve"> be selected or deselected by clicking with the left mouse button on one of these map names.  This will cause a check button to appear or disappear next to the chosen map name, and the selected map to appear on the plot.  </w:t>
      </w:r>
    </w:p>
    <w:p w:rsidR="00BA0E86" w:rsidRPr="000E6B17" w:rsidRDefault="00BA0E86" w:rsidP="0091368C">
      <w:pPr>
        <w:pStyle w:val="Figureheading"/>
      </w:pPr>
      <w:bookmarkStart w:id="532" w:name="_Toc294622024"/>
      <w:r w:rsidRPr="000E6B17">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noBreakHyphen/>
      </w:r>
      <w:r w:rsidR="00C30435">
        <w:t>22</w:t>
      </w:r>
      <w:r w:rsidR="00C60927">
        <w:t>.</w:t>
      </w:r>
      <w:r>
        <w:t xml:space="preserve"> Add Map Layers</w:t>
      </w:r>
      <w:bookmarkEnd w:id="532"/>
    </w:p>
    <w:p w:rsidR="00BA0E86" w:rsidRDefault="000E1BC6" w:rsidP="002D2F72">
      <w:pPr>
        <w:pStyle w:val="BodyText"/>
      </w:pPr>
      <w:r>
        <w:rPr>
          <w:noProof/>
        </w:rPr>
        <w:drawing>
          <wp:inline distT="0" distB="0" distL="0" distR="0" wp14:anchorId="63731E93" wp14:editId="5268CA3D">
            <wp:extent cx="5905500" cy="43910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05500" cy="4391025"/>
                    </a:xfrm>
                    <a:prstGeom prst="rect">
                      <a:avLst/>
                    </a:prstGeom>
                    <a:noFill/>
                    <a:ln>
                      <a:noFill/>
                    </a:ln>
                  </pic:spPr>
                </pic:pic>
              </a:graphicData>
            </a:graphic>
          </wp:inline>
        </w:drawing>
      </w:r>
    </w:p>
    <w:p w:rsidR="001E088E" w:rsidRPr="00215730" w:rsidRDefault="001E088E" w:rsidP="002D2F72">
      <w:pPr>
        <w:pStyle w:val="BodyText"/>
      </w:pPr>
      <w:r>
        <w:t xml:space="preserve">The fast tile </w:t>
      </w:r>
      <w:r w:rsidR="00B51294">
        <w:t xml:space="preserve">and areal interpolation </w:t>
      </w:r>
      <w:r>
        <w:t>plot</w:t>
      </w:r>
      <w:r w:rsidR="00B51294">
        <w:t>s</w:t>
      </w:r>
      <w:r>
        <w:t xml:space="preserve"> use a new format for all maps and GIS layers, called the bin format, to improve the speed of displaying the map layers.  A shape2bin program that runs on </w:t>
      </w:r>
      <w:r w:rsidR="00552DE5">
        <w:t>L</w:t>
      </w:r>
      <w:r w:rsidR="00D14BDA">
        <w:t>inux and Windows</w:t>
      </w:r>
      <w:r w:rsidR="00552DE5">
        <w:t xml:space="preserve"> </w:t>
      </w:r>
      <w:r>
        <w:t xml:space="preserve">platforms has been provided with the VERDI distribution to allow users to convert new map shapefiles to the bin format for the fast tile plot.  </w:t>
      </w:r>
      <w:r w:rsidR="00215730" w:rsidRPr="00215730">
        <w:t>The shape2bin tool requires an unprojected shapefile as input.  For example, an error will occur if the user tries to convert a lambert projected shapefile.</w:t>
      </w:r>
    </w:p>
    <w:p w:rsidR="001E088E" w:rsidRDefault="001E088E" w:rsidP="002D2F72">
      <w:pPr>
        <w:pStyle w:val="BodyText"/>
      </w:pPr>
      <w:r>
        <w:t>Linux</w:t>
      </w:r>
      <w:r w:rsidR="00D14BDA">
        <w:t>/Mac</w:t>
      </w:r>
      <w:r>
        <w:t xml:space="preserve">: </w:t>
      </w:r>
    </w:p>
    <w:p w:rsidR="001E088E" w:rsidRDefault="001E088E" w:rsidP="00D75897">
      <w:pPr>
        <w:pStyle w:val="BodyText"/>
        <w:numPr>
          <w:ilvl w:val="1"/>
          <w:numId w:val="26"/>
        </w:numPr>
      </w:pPr>
      <w:r>
        <w:t xml:space="preserve">extract the shape2bin.zip that is located under </w:t>
      </w:r>
      <w:r w:rsidR="00215730">
        <w:t>$VERDI_HOME/VERDI_1.4</w:t>
      </w:r>
      <w:r>
        <w:t>/ directory using: unzip shape2bin.zip</w:t>
      </w:r>
    </w:p>
    <w:p w:rsidR="001E088E" w:rsidRDefault="001E088E" w:rsidP="00D75897">
      <w:pPr>
        <w:pStyle w:val="BodyText"/>
        <w:numPr>
          <w:ilvl w:val="1"/>
          <w:numId w:val="26"/>
        </w:numPr>
      </w:pPr>
      <w:r>
        <w:t>cd shape2bin</w:t>
      </w:r>
    </w:p>
    <w:p w:rsidR="001E088E" w:rsidRDefault="001E088E" w:rsidP="00D75897">
      <w:pPr>
        <w:pStyle w:val="BodyText"/>
        <w:numPr>
          <w:ilvl w:val="1"/>
          <w:numId w:val="26"/>
        </w:numPr>
      </w:pPr>
      <w:r>
        <w:lastRenderedPageBreak/>
        <w:t xml:space="preserve">Several </w:t>
      </w:r>
      <w:r w:rsidR="00552DE5">
        <w:t>L</w:t>
      </w:r>
      <w:r>
        <w:t>inux binary executables are provided in with the code under the bin directory.  A makeit script is provided that documents the compiler flags and options used to build the executables.</w:t>
      </w:r>
    </w:p>
    <w:p w:rsidR="001E088E" w:rsidRDefault="001E088E" w:rsidP="00D75897">
      <w:pPr>
        <w:pStyle w:val="BodyText"/>
        <w:numPr>
          <w:ilvl w:val="1"/>
          <w:numId w:val="26"/>
        </w:numPr>
      </w:pPr>
      <w:r>
        <w:t>Edit the runit script to specify DATA_DIR as the directory where your shapefiles are located.  Run the script using the syntax: ./runit  The bin files will be written to the same directory as where the shapefiles are located. After the script has run, copy the new bin file from the DATA_DIR directory to the bin map directory: $VERDI_HOM</w:t>
      </w:r>
      <w:r w:rsidR="00215730">
        <w:t>E/Verdi_1.4</w:t>
      </w:r>
      <w:r>
        <w:t>/plugins/bootstrap/data, as this is where VERDI looks for the bin format files. Several shapefiles and their converted bin files are provided under the bin map directory.</w:t>
      </w:r>
    </w:p>
    <w:p w:rsidR="001E088E" w:rsidRDefault="001E088E" w:rsidP="002D2F72">
      <w:pPr>
        <w:pStyle w:val="BodyText"/>
      </w:pPr>
      <w:r>
        <w:t>Windows</w:t>
      </w:r>
    </w:p>
    <w:p w:rsidR="001E088E" w:rsidRDefault="001E088E" w:rsidP="00D75897">
      <w:pPr>
        <w:pStyle w:val="BodyText"/>
        <w:numPr>
          <w:ilvl w:val="1"/>
          <w:numId w:val="26"/>
        </w:numPr>
      </w:pPr>
      <w:r>
        <w:t>Extract the win_shape2bin.zip file provided under the $VERDI_HOME/verdi_</w:t>
      </w:r>
      <w:r w:rsidR="00215730">
        <w:t>1.4</w:t>
      </w:r>
      <w:r>
        <w:t xml:space="preserve"> directory by double clicking on the file.</w:t>
      </w:r>
    </w:p>
    <w:p w:rsidR="001E088E" w:rsidRDefault="001E088E" w:rsidP="00D75897">
      <w:pPr>
        <w:pStyle w:val="BodyText"/>
        <w:numPr>
          <w:ilvl w:val="1"/>
          <w:numId w:val="26"/>
        </w:numPr>
      </w:pPr>
      <w:r>
        <w:t>Copy the two files cygwin1.dll and shape2bin.e</w:t>
      </w:r>
      <w:r w:rsidR="00F85B81">
        <w:t>xe to the bin map directory: C:\Program Files\VERDI_1.4\plugins\bootstrap\data</w:t>
      </w:r>
    </w:p>
    <w:p w:rsidR="001E088E" w:rsidRDefault="001E088E" w:rsidP="00D75897">
      <w:pPr>
        <w:pStyle w:val="BodyText"/>
        <w:numPr>
          <w:ilvl w:val="1"/>
          <w:numId w:val="26"/>
        </w:numPr>
      </w:pPr>
      <w:r>
        <w:t>Place the shapefile(s) that you would like to convert into the bin map directory</w:t>
      </w:r>
    </w:p>
    <w:p w:rsidR="001E088E" w:rsidRDefault="001E088E" w:rsidP="00D75897">
      <w:pPr>
        <w:pStyle w:val="BodyText"/>
        <w:numPr>
          <w:ilvl w:val="1"/>
          <w:numId w:val="26"/>
        </w:numPr>
      </w:pPr>
      <w:r>
        <w:t>Start a command line prompt by using Run and type in cmd</w:t>
      </w:r>
    </w:p>
    <w:p w:rsidR="001E088E" w:rsidRDefault="001E088E" w:rsidP="00D75897">
      <w:pPr>
        <w:pStyle w:val="BodyText"/>
        <w:numPr>
          <w:ilvl w:val="1"/>
          <w:numId w:val="26"/>
        </w:numPr>
      </w:pPr>
      <w:r>
        <w:t>cd C:\Program Files\VERDI_</w:t>
      </w:r>
      <w:r w:rsidR="00215730">
        <w:t>1.4</w:t>
      </w:r>
      <w:r>
        <w:t>\plugins\bootstrap\data</w:t>
      </w:r>
    </w:p>
    <w:p w:rsidR="001E088E" w:rsidRDefault="001E088E" w:rsidP="00D75897">
      <w:pPr>
        <w:pStyle w:val="BodyText"/>
        <w:numPr>
          <w:ilvl w:val="1"/>
          <w:numId w:val="26"/>
        </w:numPr>
      </w:pPr>
      <w:r>
        <w:t>type the command shape2bin, and it will provide the format that the user should use to convert a shape file to a bin file (see Figure 11-23)</w:t>
      </w:r>
    </w:p>
    <w:p w:rsidR="001E088E" w:rsidRPr="004761E0" w:rsidRDefault="001E088E" w:rsidP="001E088E">
      <w:pPr>
        <w:pStyle w:val="Figureheading"/>
      </w:pPr>
      <w:bookmarkStart w:id="533" w:name="_Toc294622025"/>
      <w:r w:rsidRPr="004761E0">
        <w:t xml:space="preserve">Figure </w:t>
      </w:r>
      <w:fldSimple w:instr=" STYLEREF 1 \s ">
        <w:r w:rsidR="00A6772F">
          <w:rPr>
            <w:noProof/>
          </w:rPr>
          <w:t>11</w:t>
        </w:r>
      </w:fldSimple>
      <w:r>
        <w:noBreakHyphen/>
        <w:t>23. shape2bin command usage</w:t>
      </w:r>
      <w:bookmarkEnd w:id="533"/>
    </w:p>
    <w:p w:rsidR="003D0DA3" w:rsidRDefault="00F85B81" w:rsidP="002D2F72">
      <w:pPr>
        <w:pStyle w:val="BodyText"/>
      </w:pPr>
      <w:r>
        <w:rPr>
          <w:noProof/>
        </w:rPr>
        <w:drawing>
          <wp:inline distT="0" distB="0" distL="0" distR="0" wp14:anchorId="4BCFB744" wp14:editId="7AB6902E">
            <wp:extent cx="5943600" cy="25634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563495"/>
                    </a:xfrm>
                    <a:prstGeom prst="rect">
                      <a:avLst/>
                    </a:prstGeom>
                  </pic:spPr>
                </pic:pic>
              </a:graphicData>
            </a:graphic>
          </wp:inline>
        </w:drawing>
      </w:r>
    </w:p>
    <w:p w:rsidR="00BA0E86" w:rsidRDefault="00BA0E86" w:rsidP="00FD595E">
      <w:pPr>
        <w:pStyle w:val="Heading3"/>
      </w:pPr>
      <w:bookmarkStart w:id="534" w:name="_Toc292295095"/>
      <w:bookmarkStart w:id="535" w:name="_Toc294621916"/>
      <w:r>
        <w:lastRenderedPageBreak/>
        <w:t>Configure GIS Layers</w:t>
      </w:r>
      <w:r w:rsidR="00DA7140">
        <w:t xml:space="preserve"> (Fast Tile Plot)</w:t>
      </w:r>
      <w:bookmarkEnd w:id="534"/>
      <w:bookmarkEnd w:id="535"/>
    </w:p>
    <w:p w:rsidR="00BA0E86" w:rsidRDefault="00BA0E86" w:rsidP="002D2F72">
      <w:pPr>
        <w:pStyle w:val="BodyText"/>
      </w:pPr>
      <w:r>
        <w:t xml:space="preserve">To show an additional map on the plot, select the </w:t>
      </w:r>
      <w:r w:rsidRPr="00BF485B">
        <w:rPr>
          <w:b/>
        </w:rPr>
        <w:t>Configure GIS Layers</w:t>
      </w:r>
      <w:r w:rsidRPr="00BF485B">
        <w:t xml:space="preserve"> option</w:t>
      </w:r>
      <w:r w:rsidR="00171DA3" w:rsidRPr="00171DA3">
        <w:t xml:space="preserve"> </w:t>
      </w:r>
      <w:r w:rsidR="00171DA3">
        <w:t xml:space="preserve">in the </w:t>
      </w:r>
      <w:r w:rsidR="00171DA3">
        <w:rPr>
          <w:b/>
        </w:rPr>
        <w:t>GIS Layers</w:t>
      </w:r>
      <w:r w:rsidR="00171DA3" w:rsidRPr="00A8411D">
        <w:rPr>
          <w:bCs/>
        </w:rPr>
        <w:t xml:space="preserve"> pull-down menu</w:t>
      </w:r>
      <w:r>
        <w:t xml:space="preserve">. When you click on this item, a dialog box titled Manage Layers gives you the following options: </w:t>
      </w:r>
      <w:r w:rsidRPr="00643214">
        <w:t>Add Layer, Move Up, Move Down, Remove Layer</w:t>
      </w:r>
      <w:r w:rsidR="00171DA3">
        <w:t>, and Edit Layer</w:t>
      </w:r>
      <w:r>
        <w:t xml:space="preserve"> (Figu</w:t>
      </w:r>
      <w:r w:rsidRPr="00171DA3">
        <w:t>re 11-</w:t>
      </w:r>
      <w:r w:rsidR="001E088E">
        <w:t>24</w:t>
      </w:r>
      <w:r>
        <w:t>)</w:t>
      </w:r>
      <w:r w:rsidRPr="00643214">
        <w:t>.</w:t>
      </w:r>
      <w:r>
        <w:t xml:space="preserve"> </w:t>
      </w:r>
    </w:p>
    <w:p w:rsidR="00713F10" w:rsidRPr="004761E0" w:rsidRDefault="00713F10" w:rsidP="00713F10">
      <w:pPr>
        <w:pStyle w:val="Figureheading"/>
      </w:pPr>
      <w:bookmarkStart w:id="536" w:name="_Toc294622026"/>
      <w:r w:rsidRPr="004761E0">
        <w:t xml:space="preserve">Figure </w:t>
      </w:r>
      <w:fldSimple w:instr=" STYLEREF 1 \s ">
        <w:r w:rsidR="00A6772F">
          <w:rPr>
            <w:noProof/>
          </w:rPr>
          <w:t>11</w:t>
        </w:r>
      </w:fldSimple>
      <w:r>
        <w:noBreakHyphen/>
      </w:r>
      <w:r w:rsidR="00145C7A">
        <w:t>24</w:t>
      </w:r>
      <w:r>
        <w:t>.</w:t>
      </w:r>
      <w:r w:rsidRPr="004761E0">
        <w:t xml:space="preserve"> Manage Layers</w:t>
      </w:r>
      <w:r>
        <w:t xml:space="preserve"> Dialog Box</w:t>
      </w:r>
      <w:bookmarkEnd w:id="536"/>
    </w:p>
    <w:p w:rsidR="00713F10" w:rsidRDefault="00F85B81" w:rsidP="002D2F72">
      <w:pPr>
        <w:pStyle w:val="BodyText"/>
      </w:pPr>
      <w:r>
        <w:rPr>
          <w:noProof/>
        </w:rPr>
        <w:drawing>
          <wp:inline distT="0" distB="0" distL="0" distR="0" wp14:anchorId="3B6D6CAF" wp14:editId="6FEF5208">
            <wp:extent cx="4972050" cy="2409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72050" cy="2409825"/>
                    </a:xfrm>
                    <a:prstGeom prst="rect">
                      <a:avLst/>
                    </a:prstGeom>
                  </pic:spPr>
                </pic:pic>
              </a:graphicData>
            </a:graphic>
          </wp:inline>
        </w:drawing>
      </w:r>
    </w:p>
    <w:p w:rsidR="00830742" w:rsidRDefault="00830742" w:rsidP="002D2F72">
      <w:pPr>
        <w:pStyle w:val="BodyText"/>
      </w:pPr>
    </w:p>
    <w:p w:rsidR="00BA0E86" w:rsidRDefault="00BA0E86" w:rsidP="00D75897">
      <w:pPr>
        <w:pStyle w:val="BodyText"/>
        <w:numPr>
          <w:ilvl w:val="0"/>
          <w:numId w:val="15"/>
        </w:numPr>
      </w:pPr>
      <w:r>
        <w:t xml:space="preserve">When </w:t>
      </w:r>
      <w:r w:rsidR="00DA7140">
        <w:t xml:space="preserve">you select Add Layer, an </w:t>
      </w:r>
      <w:r w:rsidR="00DA7140" w:rsidRPr="00DA7140">
        <w:rPr>
          <w:b/>
        </w:rPr>
        <w:t>Add Layer</w:t>
      </w:r>
      <w:r>
        <w:t xml:space="preserve"> </w:t>
      </w:r>
      <w:r w:rsidR="00DA7140">
        <w:t>po</w:t>
      </w:r>
      <w:r w:rsidR="00713F10">
        <w:t>p-up window (Figure 11-25</w:t>
      </w:r>
      <w:r w:rsidR="00DA7140">
        <w:t xml:space="preserve">) </w:t>
      </w:r>
      <w:r>
        <w:t>prompts yo</w:t>
      </w:r>
      <w:r w:rsidR="00BB7404">
        <w:t xml:space="preserve">u to </w:t>
      </w:r>
      <w:r w:rsidR="00DA7140">
        <w:t xml:space="preserve">select </w:t>
      </w:r>
      <w:r>
        <w:t>a</w:t>
      </w:r>
      <w:r w:rsidR="00DA7140">
        <w:t xml:space="preserve"> map file to import into the base map. </w:t>
      </w:r>
      <w:r w:rsidR="0069364B">
        <w:t>Navigate to</w:t>
      </w:r>
      <w:r w:rsidR="00DA7140">
        <w:t xml:space="preserve"> bootstrap/data</w:t>
      </w:r>
      <w:r>
        <w:t xml:space="preserve"> </w:t>
      </w:r>
      <w:r w:rsidR="00DA7140">
        <w:t>directory</w:t>
      </w:r>
      <w:r w:rsidR="00FF4D0F">
        <w:t>, or to a directory where shape2bin was used to convert a shapefile</w:t>
      </w:r>
      <w:r w:rsidR="0069364B">
        <w:t xml:space="preserve"> and select a map file </w:t>
      </w:r>
      <w:r w:rsidR="00DA7140">
        <w:t>with the .bin extension</w:t>
      </w:r>
      <w:r w:rsidR="0069364B">
        <w:t xml:space="preserve"> and click next</w:t>
      </w:r>
      <w:r w:rsidR="00DA7140">
        <w:t xml:space="preserve">.  </w:t>
      </w:r>
      <w:r w:rsidR="00740530">
        <w:t xml:space="preserve"> The </w:t>
      </w:r>
      <w:r w:rsidR="00740530" w:rsidRPr="00145C7A">
        <w:rPr>
          <w:b/>
        </w:rPr>
        <w:t xml:space="preserve">Edit </w:t>
      </w:r>
      <w:r w:rsidR="00FF4D0F">
        <w:rPr>
          <w:b/>
        </w:rPr>
        <w:t>Layer</w:t>
      </w:r>
      <w:r w:rsidR="00740530">
        <w:t xml:space="preserve"> pop-up window allow</w:t>
      </w:r>
      <w:r w:rsidR="00FF4D0F">
        <w:t>s</w:t>
      </w:r>
      <w:r w:rsidR="00ED485C">
        <w:t xml:space="preserve"> you</w:t>
      </w:r>
      <w:r w:rsidR="00740530">
        <w:t xml:space="preserve"> </w:t>
      </w:r>
      <w:r>
        <w:t>to ed</w:t>
      </w:r>
      <w:r w:rsidR="005D22C1">
        <w:t>it the layer style</w:t>
      </w:r>
      <w:r>
        <w:t xml:space="preserve"> (Figure </w:t>
      </w:r>
      <w:r w:rsidRPr="00171DA3">
        <w:t>11-</w:t>
      </w:r>
      <w:r w:rsidR="00713F10">
        <w:t>26</w:t>
      </w:r>
      <w:r w:rsidRPr="00171DA3">
        <w:t>)</w:t>
      </w:r>
      <w:r w:rsidR="00740530">
        <w:t>, or you can use the default line color and thickness</w:t>
      </w:r>
      <w:r w:rsidRPr="00171DA3">
        <w:t xml:space="preserve">. </w:t>
      </w:r>
      <w:r w:rsidR="005D22C1" w:rsidRPr="00171DA3">
        <w:t xml:space="preserve">The </w:t>
      </w:r>
      <w:r w:rsidR="004553F2">
        <w:t>o</w:t>
      </w:r>
      <w:r w:rsidR="005D22C1" w:rsidRPr="00171DA3">
        <w:t xml:space="preserve">utline </w:t>
      </w:r>
      <w:r w:rsidR="004553F2">
        <w:t>c</w:t>
      </w:r>
      <w:r w:rsidR="005D22C1" w:rsidRPr="00171DA3">
        <w:t xml:space="preserve">olor of the map layer can be changed to help distinguish between map layers by clicking on the box next to </w:t>
      </w:r>
      <w:r w:rsidR="004553F2">
        <w:t>o</w:t>
      </w:r>
      <w:r w:rsidR="005D22C1" w:rsidRPr="00171DA3">
        <w:t xml:space="preserve">utline </w:t>
      </w:r>
      <w:r w:rsidR="004553F2">
        <w:t>c</w:t>
      </w:r>
      <w:r w:rsidR="005D22C1" w:rsidRPr="00171DA3">
        <w:t>olor and selecting from the color palette (Figure 11-</w:t>
      </w:r>
      <w:r w:rsidR="00713F10">
        <w:t>26</w:t>
      </w:r>
      <w:r w:rsidR="005D22C1" w:rsidRPr="00171DA3">
        <w:t>)</w:t>
      </w:r>
      <w:r w:rsidR="005D22C1">
        <w:t xml:space="preserve">.  The </w:t>
      </w:r>
      <w:r w:rsidR="004553F2">
        <w:t>o</w:t>
      </w:r>
      <w:r w:rsidR="005D22C1">
        <w:t xml:space="preserve">utline </w:t>
      </w:r>
      <w:r w:rsidR="004553F2">
        <w:t>t</w:t>
      </w:r>
      <w:r w:rsidR="005D22C1">
        <w:t xml:space="preserve">ransparency or </w:t>
      </w:r>
      <w:r w:rsidR="004553F2">
        <w:t>t</w:t>
      </w:r>
      <w:r w:rsidR="005D22C1">
        <w:t xml:space="preserve">hickness can be changed by using </w:t>
      </w:r>
      <w:r w:rsidR="00402C29">
        <w:t xml:space="preserve">spin controls to change the values. </w:t>
      </w:r>
      <w:r w:rsidR="00740530">
        <w:t xml:space="preserve">Once the layer style editing is done, Click </w:t>
      </w:r>
      <w:r w:rsidR="00740530" w:rsidRPr="00740530">
        <w:rPr>
          <w:b/>
        </w:rPr>
        <w:t>Finish</w:t>
      </w:r>
      <w:r w:rsidR="00740530">
        <w:t xml:space="preserve">, and the new map name will appear in the list on the </w:t>
      </w:r>
      <w:r w:rsidR="00740530" w:rsidRPr="00740530">
        <w:rPr>
          <w:b/>
        </w:rPr>
        <w:t>Manage Layer</w:t>
      </w:r>
      <w:r w:rsidR="00740530">
        <w:t xml:space="preserve"> pop-up window. </w:t>
      </w:r>
      <w:r>
        <w:t>A</w:t>
      </w:r>
      <w:r w:rsidR="00740530">
        <w:t>fter the layer you have added and edited</w:t>
      </w:r>
      <w:r>
        <w:t xml:space="preserve"> is listed </w:t>
      </w:r>
      <w:r w:rsidR="00171DA3">
        <w:t>in the Manage Layers dialog box</w:t>
      </w:r>
      <w:r>
        <w:t>, click OK to have the layer added to the plot. If you add multiple layers to the list in this dialog box, the one at the top of the list</w:t>
      </w:r>
      <w:r w:rsidR="00A63718">
        <w:t xml:space="preserve"> </w:t>
      </w:r>
      <w:r>
        <w:t xml:space="preserve">is the top layer shown on the plot. </w:t>
      </w:r>
    </w:p>
    <w:p w:rsidR="00BA0E86" w:rsidRDefault="00BA0E86" w:rsidP="00D75897">
      <w:pPr>
        <w:pStyle w:val="BodyText"/>
        <w:numPr>
          <w:ilvl w:val="0"/>
          <w:numId w:val="15"/>
        </w:numPr>
      </w:pPr>
      <w:r>
        <w:t>To rearrange the order in which the GIS layers are displayed on the plot, select a layer in the Manage Layers dialog box, and then select Move Up or Move Down</w:t>
      </w:r>
      <w:r w:rsidR="004369F0">
        <w:t>, and then click OK</w:t>
      </w:r>
      <w:r>
        <w:t xml:space="preserve"> to reposition the order of that layer within the list.  If the layers that you are selecting are boundaries and were created to have a transparent fill, then rearranging the order of the layers will not change the look of the boundaries on the plot.</w:t>
      </w:r>
    </w:p>
    <w:p w:rsidR="00BA0E86" w:rsidRDefault="00BA0E86" w:rsidP="00D75897">
      <w:pPr>
        <w:pStyle w:val="BodyText"/>
        <w:numPr>
          <w:ilvl w:val="0"/>
          <w:numId w:val="15"/>
        </w:numPr>
      </w:pPr>
      <w:r>
        <w:lastRenderedPageBreak/>
        <w:t>To remove a GIS layer from the plot, select that layer in the list, then select Remove Layer, then click OK to remove it.</w:t>
      </w:r>
    </w:p>
    <w:p w:rsidR="0069364B" w:rsidRDefault="00BA0E86" w:rsidP="00D75897">
      <w:pPr>
        <w:pStyle w:val="BodyText"/>
        <w:numPr>
          <w:ilvl w:val="0"/>
          <w:numId w:val="15"/>
        </w:numPr>
      </w:pPr>
      <w:r>
        <w:t>To edit a GIS layer, select the layer from the list</w:t>
      </w:r>
      <w:r w:rsidR="00402C29">
        <w:t xml:space="preserve"> under Manage Layers</w:t>
      </w:r>
      <w:r>
        <w:t xml:space="preserve"> and then select Edit Layer.  The </w:t>
      </w:r>
      <w:r w:rsidRPr="00145C7A">
        <w:rPr>
          <w:b/>
        </w:rPr>
        <w:t>Edit Layer</w:t>
      </w:r>
      <w:r>
        <w:t xml:space="preserve"> </w:t>
      </w:r>
      <w:r w:rsidR="00C34CB9">
        <w:t>p</w:t>
      </w:r>
      <w:r>
        <w:t>op-up window will allow you to select the map outline color, transparency</w:t>
      </w:r>
      <w:r w:rsidR="00C34CB9">
        <w:t>,</w:t>
      </w:r>
      <w:r>
        <w:t xml:space="preserve"> and thickness (see </w:t>
      </w:r>
      <w:r w:rsidR="00A63718">
        <w:t>F</w:t>
      </w:r>
      <w:r>
        <w:t>igur</w:t>
      </w:r>
      <w:r w:rsidRPr="00A63718">
        <w:t>e 11-</w:t>
      </w:r>
      <w:r w:rsidR="00A63718" w:rsidRPr="00A63718">
        <w:t>2</w:t>
      </w:r>
      <w:r w:rsidR="00145C7A">
        <w:t>6</w:t>
      </w:r>
      <w:r>
        <w:t>).</w:t>
      </w:r>
    </w:p>
    <w:p w:rsidR="00E95F55" w:rsidRDefault="0069364B" w:rsidP="00E95F55">
      <w:pPr>
        <w:pStyle w:val="Figureheading"/>
      </w:pPr>
      <w:bookmarkStart w:id="537" w:name="_Toc294622027"/>
      <w:r w:rsidRPr="004761E0">
        <w:t xml:space="preserve">Figure </w:t>
      </w:r>
      <w:fldSimple w:instr=" STYLEREF 1 \s ">
        <w:r w:rsidR="00A6772F">
          <w:rPr>
            <w:noProof/>
          </w:rPr>
          <w:t>11</w:t>
        </w:r>
      </w:fldSimple>
      <w:r w:rsidR="00713F10">
        <w:noBreakHyphen/>
        <w:t>25</w:t>
      </w:r>
      <w:r>
        <w:t>. Add Layer Pop-up Window</w:t>
      </w:r>
      <w:bookmarkEnd w:id="537"/>
    </w:p>
    <w:p w:rsidR="00E95F55" w:rsidRDefault="000E1BC6" w:rsidP="00E95F55">
      <w:pPr>
        <w:jc w:val="center"/>
      </w:pPr>
      <w:r>
        <w:rPr>
          <w:noProof/>
        </w:rPr>
        <w:drawing>
          <wp:inline distT="0" distB="0" distL="0" distR="0" wp14:anchorId="0487FE0E" wp14:editId="702A1495">
            <wp:extent cx="4191000" cy="37814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0" cy="3781425"/>
                    </a:xfrm>
                    <a:prstGeom prst="rect">
                      <a:avLst/>
                    </a:prstGeom>
                    <a:noFill/>
                    <a:ln>
                      <a:noFill/>
                    </a:ln>
                  </pic:spPr>
                </pic:pic>
              </a:graphicData>
            </a:graphic>
          </wp:inline>
        </w:drawing>
      </w:r>
    </w:p>
    <w:p w:rsidR="00BA0E86" w:rsidRPr="004761E0" w:rsidRDefault="00BA0E86" w:rsidP="00C34CB9">
      <w:pPr>
        <w:pStyle w:val="Figureheading"/>
      </w:pPr>
      <w:bookmarkStart w:id="538" w:name="_Toc294622028"/>
      <w:r w:rsidRPr="004761E0">
        <w:lastRenderedPageBreak/>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noBreakHyphen/>
      </w:r>
      <w:r w:rsidR="00713F10">
        <w:t>26</w:t>
      </w:r>
      <w:r w:rsidR="00C60927">
        <w:t>.</w:t>
      </w:r>
      <w:r>
        <w:t xml:space="preserve"> Edit Layer </w:t>
      </w:r>
      <w:r w:rsidR="00C34CB9">
        <w:t>Pop-up Window</w:t>
      </w:r>
      <w:bookmarkEnd w:id="538"/>
    </w:p>
    <w:p w:rsidR="00BA0E86" w:rsidRDefault="000E1BC6" w:rsidP="002D2F72">
      <w:pPr>
        <w:pStyle w:val="BodyText"/>
      </w:pPr>
      <w:r>
        <w:rPr>
          <w:noProof/>
        </w:rPr>
        <w:drawing>
          <wp:inline distT="0" distB="0" distL="0" distR="0" wp14:anchorId="19648C7F" wp14:editId="416E9B0F">
            <wp:extent cx="5876925"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76925" cy="3886200"/>
                    </a:xfrm>
                    <a:prstGeom prst="rect">
                      <a:avLst/>
                    </a:prstGeom>
                    <a:noFill/>
                    <a:ln>
                      <a:noFill/>
                    </a:ln>
                  </pic:spPr>
                </pic:pic>
              </a:graphicData>
            </a:graphic>
          </wp:inline>
        </w:drawing>
      </w:r>
    </w:p>
    <w:p w:rsidR="007F2FA5" w:rsidRDefault="007F2FA5" w:rsidP="00FD595E">
      <w:pPr>
        <w:pStyle w:val="Heading3"/>
      </w:pPr>
      <w:bookmarkStart w:id="539" w:name="_Toc292295096"/>
      <w:bookmarkStart w:id="540" w:name="_Toc294621917"/>
      <w:r>
        <w:t>Set Current Maps as Default Location</w:t>
      </w:r>
      <w:bookmarkEnd w:id="539"/>
      <w:bookmarkEnd w:id="540"/>
    </w:p>
    <w:p w:rsidR="007F2FA5" w:rsidRPr="007F2FA5" w:rsidRDefault="007F2FA5" w:rsidP="00DA7140">
      <w:pPr>
        <w:spacing w:before="240"/>
      </w:pPr>
      <w:r>
        <w:t xml:space="preserve">This option is currently </w:t>
      </w:r>
      <w:r w:rsidR="00E748BC">
        <w:t>gray</w:t>
      </w:r>
      <w:r>
        <w:t>ed out.  It will be supported in a future rele</w:t>
      </w:r>
      <w:r w:rsidR="00DA7140">
        <w:t xml:space="preserve">ase to allow a user </w:t>
      </w:r>
      <w:r w:rsidR="00552DE5">
        <w:t xml:space="preserve">to </w:t>
      </w:r>
      <w:r w:rsidR="004369F0">
        <w:t>specify and save</w:t>
      </w:r>
      <w:r w:rsidR="00DA7140">
        <w:t xml:space="preserve"> the maps loaded by default </w:t>
      </w:r>
      <w:r w:rsidR="004369F0">
        <w:t xml:space="preserve">to a </w:t>
      </w:r>
      <w:r w:rsidR="00DA7140">
        <w:t>configuration file.</w:t>
      </w:r>
    </w:p>
    <w:p w:rsidR="003D0DA3" w:rsidRDefault="003D0DA3" w:rsidP="009C5A52"/>
    <w:p w:rsidR="00BA0E86" w:rsidRDefault="00BA0E86" w:rsidP="00E52E8F">
      <w:pPr>
        <w:pStyle w:val="Heading1"/>
      </w:pPr>
      <w:bookmarkStart w:id="541" w:name="_Toc197166177"/>
      <w:r>
        <w:t xml:space="preserve"> </w:t>
      </w:r>
      <w:bookmarkStart w:id="542" w:name="_Toc292295097"/>
      <w:bookmarkStart w:id="543" w:name="_Toc294621918"/>
      <w:r w:rsidRPr="00204747">
        <w:t xml:space="preserve">Supported Grid and Coordinate Systems </w:t>
      </w:r>
      <w:r>
        <w:br/>
      </w:r>
      <w:r w:rsidRPr="00204747">
        <w:t>(Map</w:t>
      </w:r>
      <w:r>
        <w:t xml:space="preserve"> Projections)</w:t>
      </w:r>
      <w:bookmarkEnd w:id="541"/>
      <w:bookmarkEnd w:id="542"/>
      <w:bookmarkEnd w:id="543"/>
    </w:p>
    <w:p w:rsidR="00BA0E86" w:rsidRDefault="00BA0E86" w:rsidP="002D2F72">
      <w:pPr>
        <w:pStyle w:val="BodyText"/>
      </w:pPr>
      <w:r>
        <w:t xml:space="preserve">VERDI makes calls to the netCDF Java library to obtain the grid and coordinate system information about the data directly from the model data input files when the input data files are </w:t>
      </w:r>
      <w:r w:rsidR="004723A2">
        <w:t>self-describing</w:t>
      </w:r>
      <w:r>
        <w:t xml:space="preserve"> (CMAQ, SMOKE, WRF netCDF format files).   </w:t>
      </w:r>
    </w:p>
    <w:p w:rsidR="00BA0E86" w:rsidRDefault="00BA0E86" w:rsidP="001F222E">
      <w:pPr>
        <w:pStyle w:val="Heading2"/>
      </w:pPr>
      <w:bookmarkStart w:id="544" w:name="_Toc292295098"/>
      <w:bookmarkStart w:id="545" w:name="_Toc294621919"/>
      <w:r>
        <w:t>IO/API</w:t>
      </w:r>
      <w:r w:rsidR="00664126">
        <w:t>-</w:t>
      </w:r>
      <w:r>
        <w:t xml:space="preserve">formatted </w:t>
      </w:r>
      <w:r w:rsidR="00664126">
        <w:t>D</w:t>
      </w:r>
      <w:r>
        <w:t>ata</w:t>
      </w:r>
      <w:bookmarkEnd w:id="544"/>
      <w:bookmarkEnd w:id="545"/>
    </w:p>
    <w:p w:rsidR="007C0B0B" w:rsidRPr="004553F2" w:rsidRDefault="00BA0E86" w:rsidP="002D2F72">
      <w:pPr>
        <w:pStyle w:val="BodyText"/>
      </w:pPr>
      <w:r>
        <w:t>For IO/API files, support for</w:t>
      </w:r>
      <w:r w:rsidR="007C0B0B">
        <w:t xml:space="preserve"> </w:t>
      </w:r>
      <w:r>
        <w:t xml:space="preserve">Lambert conformal conic (LCC) map projection, Universal Transverse Mercator (UTM) map projection, and polar stereographic map projection was added in VERDI 1.1., and Mercator projection in VERDI 1.2.  </w:t>
      </w:r>
      <w:r w:rsidR="007C0B0B">
        <w:t xml:space="preserve">The grid projections listed </w:t>
      </w:r>
      <w:r w:rsidR="004553F2">
        <w:t>o</w:t>
      </w:r>
      <w:r w:rsidR="007C0B0B">
        <w:t>n the following website are supported, although not all have been tested</w:t>
      </w:r>
      <w:r w:rsidR="004553F2">
        <w:t>:</w:t>
      </w:r>
      <w:r w:rsidR="007C0B0B">
        <w:t xml:space="preserve">  </w:t>
      </w:r>
      <w:hyperlink r:id="rId127" w:history="1">
        <w:r w:rsidR="007C0B0B" w:rsidRPr="009C5A52">
          <w:rPr>
            <w:rStyle w:val="Hyperlink"/>
          </w:rPr>
          <w:t>http://www.baronams.com/products/ioapi/GRIDS.html</w:t>
        </w:r>
      </w:hyperlink>
      <w:r w:rsidR="007C0B0B" w:rsidRPr="004553F2">
        <w:t xml:space="preserve"> </w:t>
      </w:r>
    </w:p>
    <w:p w:rsidR="00BA0E86" w:rsidRDefault="00BA0E86" w:rsidP="002D2F72">
      <w:pPr>
        <w:pStyle w:val="BodyText"/>
      </w:pPr>
      <w:r>
        <w:lastRenderedPageBreak/>
        <w:t xml:space="preserve">Users are encouraged to provide small input datasets as attachments to </w:t>
      </w:r>
      <w:r w:rsidR="00D14BDA">
        <w:t>emails to the m3user listserv, or via ftp</w:t>
      </w:r>
      <w:r>
        <w:t>, for testing and to facilitate future development efforts.  Figures 12-1</w:t>
      </w:r>
      <w:r w:rsidR="00273637">
        <w:t xml:space="preserve"> through </w:t>
      </w:r>
      <w:r>
        <w:t>12-</w:t>
      </w:r>
      <w:r w:rsidR="003E2CED">
        <w:t>4</w:t>
      </w:r>
      <w:r>
        <w:t xml:space="preserve"> shows example plots generated for a dataset with an LCC, polar stereographic, Mercator</w:t>
      </w:r>
      <w:r w:rsidR="003E2CED">
        <w:t>, and UTM</w:t>
      </w:r>
      <w:r>
        <w:t xml:space="preserve"> map projections, respectively. </w:t>
      </w:r>
    </w:p>
    <w:p w:rsidR="00BA0E86" w:rsidRDefault="00BA0E86" w:rsidP="00A92094">
      <w:pPr>
        <w:pStyle w:val="Figureheading"/>
      </w:pPr>
      <w:bookmarkStart w:id="546" w:name="_Toc241299237"/>
      <w:bookmarkStart w:id="547" w:name="_Toc241299373"/>
      <w:bookmarkStart w:id="548" w:name="_Toc294622029"/>
      <w:r>
        <w:t>Figure 12</w:t>
      </w:r>
      <w:r>
        <w:noBreakHyphen/>
        <w:t>1</w:t>
      </w:r>
      <w:r w:rsidR="00D66DC7">
        <w:t>.</w:t>
      </w:r>
      <w:r>
        <w:t xml:space="preserve"> Lambert Conformal Conic Map Projection Example Plot</w:t>
      </w:r>
      <w:bookmarkEnd w:id="546"/>
      <w:bookmarkEnd w:id="547"/>
      <w:bookmarkEnd w:id="548"/>
    </w:p>
    <w:p w:rsidR="00BA0E86" w:rsidRDefault="00D14BDA" w:rsidP="002D2F72">
      <w:pPr>
        <w:pStyle w:val="BodyText"/>
      </w:pPr>
      <w:r>
        <w:rPr>
          <w:noProof/>
        </w:rPr>
        <w:drawing>
          <wp:inline distT="0" distB="0" distL="0" distR="0" wp14:anchorId="55E770B9" wp14:editId="2ADC3F27">
            <wp:extent cx="5943600" cy="38182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818255"/>
                    </a:xfrm>
                    <a:prstGeom prst="rect">
                      <a:avLst/>
                    </a:prstGeom>
                  </pic:spPr>
                </pic:pic>
              </a:graphicData>
            </a:graphic>
          </wp:inline>
        </w:drawing>
      </w:r>
    </w:p>
    <w:p w:rsidR="00BA0E86" w:rsidRDefault="00BA0E86" w:rsidP="00A92094">
      <w:pPr>
        <w:pStyle w:val="Figureheading"/>
      </w:pPr>
      <w:bookmarkStart w:id="549" w:name="_Toc241299238"/>
      <w:bookmarkStart w:id="550" w:name="_Toc241299374"/>
      <w:bookmarkStart w:id="551" w:name="_Toc294622030"/>
      <w:r>
        <w:lastRenderedPageBreak/>
        <w:t>Figure 12</w:t>
      </w:r>
      <w:r>
        <w:noBreakHyphen/>
        <w:t>2</w:t>
      </w:r>
      <w:r w:rsidR="00D66DC7">
        <w:t>.</w:t>
      </w:r>
      <w:r>
        <w:t xml:space="preserve"> Polar Stereographic Map Projection Example Plot</w:t>
      </w:r>
      <w:bookmarkEnd w:id="549"/>
      <w:bookmarkEnd w:id="550"/>
      <w:bookmarkEnd w:id="551"/>
    </w:p>
    <w:p w:rsidR="00BA0E86" w:rsidRDefault="00D14BDA" w:rsidP="002D2F72">
      <w:pPr>
        <w:pStyle w:val="BodyText"/>
      </w:pPr>
      <w:r>
        <w:rPr>
          <w:noProof/>
        </w:rPr>
        <w:drawing>
          <wp:inline distT="0" distB="0" distL="0" distR="0" wp14:anchorId="6BF5204E" wp14:editId="35E53FFB">
            <wp:extent cx="5943600" cy="5575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575935"/>
                    </a:xfrm>
                    <a:prstGeom prst="rect">
                      <a:avLst/>
                    </a:prstGeom>
                  </pic:spPr>
                </pic:pic>
              </a:graphicData>
            </a:graphic>
          </wp:inline>
        </w:drawing>
      </w:r>
    </w:p>
    <w:p w:rsidR="00BA0E86" w:rsidRDefault="00BA0E86" w:rsidP="00A92094">
      <w:pPr>
        <w:pStyle w:val="Figureheading"/>
      </w:pPr>
      <w:bookmarkStart w:id="552" w:name="_Toc294622031"/>
      <w:r>
        <w:lastRenderedPageBreak/>
        <w:t>Figure 12</w:t>
      </w:r>
      <w:r>
        <w:noBreakHyphen/>
        <w:t>3</w:t>
      </w:r>
      <w:r w:rsidR="00D66DC7">
        <w:t>.</w:t>
      </w:r>
      <w:r>
        <w:t xml:space="preserve"> Mercator Map Projection Example Plot</w:t>
      </w:r>
      <w:bookmarkEnd w:id="552"/>
    </w:p>
    <w:p w:rsidR="00BA0E86" w:rsidRDefault="00D14BDA" w:rsidP="002D2F72">
      <w:pPr>
        <w:pStyle w:val="BodyText"/>
      </w:pPr>
      <w:r>
        <w:rPr>
          <w:noProof/>
        </w:rPr>
        <w:drawing>
          <wp:inline distT="0" distB="0" distL="0" distR="0" wp14:anchorId="77F14937" wp14:editId="7E92C92C">
            <wp:extent cx="5943600" cy="37915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791585"/>
                    </a:xfrm>
                    <a:prstGeom prst="rect">
                      <a:avLst/>
                    </a:prstGeom>
                  </pic:spPr>
                </pic:pic>
              </a:graphicData>
            </a:graphic>
          </wp:inline>
        </w:drawing>
      </w:r>
    </w:p>
    <w:p w:rsidR="00466F2A" w:rsidRDefault="00466F2A" w:rsidP="00466F2A">
      <w:pPr>
        <w:pStyle w:val="Figureheading"/>
      </w:pPr>
      <w:bookmarkStart w:id="553" w:name="_Toc294622032"/>
      <w:r>
        <w:lastRenderedPageBreak/>
        <w:t>Figure 12</w:t>
      </w:r>
      <w:r>
        <w:noBreakHyphen/>
        <w:t>4. UTM Map Projection Example Plot</w:t>
      </w:r>
      <w:bookmarkEnd w:id="553"/>
    </w:p>
    <w:p w:rsidR="00466F2A" w:rsidRDefault="00E05E3C" w:rsidP="002D2F72">
      <w:pPr>
        <w:pStyle w:val="BodyText"/>
      </w:pPr>
      <w:r w:rsidRPr="00273637">
        <w:rPr>
          <w:noProof/>
        </w:rPr>
        <w:drawing>
          <wp:inline distT="0" distB="0" distL="0" distR="0" wp14:anchorId="6BE398AE" wp14:editId="15653B9C">
            <wp:extent cx="5943600" cy="56197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rsidR="00BA0E86" w:rsidRDefault="00BA0E86" w:rsidP="001F222E">
      <w:pPr>
        <w:pStyle w:val="Heading2"/>
      </w:pPr>
      <w:bookmarkStart w:id="554" w:name="_Toc292295099"/>
      <w:bookmarkStart w:id="555" w:name="_Toc294621920"/>
      <w:r>
        <w:t>CAMx Gridded Data</w:t>
      </w:r>
      <w:bookmarkEnd w:id="554"/>
      <w:bookmarkEnd w:id="555"/>
    </w:p>
    <w:p w:rsidR="00BA0E86" w:rsidRDefault="00BA0E86" w:rsidP="002D2F72">
      <w:pPr>
        <w:pStyle w:val="BodyText"/>
      </w:pPr>
      <w:r w:rsidRPr="0093256F">
        <w:t>The net</w:t>
      </w:r>
      <w:r>
        <w:t>CDF</w:t>
      </w:r>
      <w:r w:rsidRPr="0093256F">
        <w:t xml:space="preserve">-java v4.1 library </w:t>
      </w:r>
      <w:r>
        <w:t xml:space="preserve">used in the VERDI </w:t>
      </w:r>
      <w:r w:rsidR="00215730">
        <w:t>1.4</w:t>
      </w:r>
      <w:r>
        <w:t xml:space="preserve"> release includes support</w:t>
      </w:r>
      <w:r w:rsidRPr="0093256F">
        <w:t xml:space="preserve"> </w:t>
      </w:r>
      <w:r>
        <w:t xml:space="preserve">for </w:t>
      </w:r>
      <w:r w:rsidRPr="0093256F">
        <w:t>CAMx</w:t>
      </w:r>
      <w:r w:rsidR="007C0B0B">
        <w:t xml:space="preserve"> UAM</w:t>
      </w:r>
      <w:r w:rsidR="004553F2">
        <w:noBreakHyphen/>
      </w:r>
      <w:r w:rsidR="007C0B0B">
        <w:t>IV</w:t>
      </w:r>
      <w:r>
        <w:t xml:space="preserve"> binary files, using a pre-set default projection.  CAMx or UAM binary files contain information about the x and y offsets from the center of the projection in meters, but do not contain information about the projection.    </w:t>
      </w:r>
      <w:r w:rsidRPr="00E50147">
        <w:t xml:space="preserve">The </w:t>
      </w:r>
      <w:r>
        <w:t xml:space="preserve">projection information is available in separate </w:t>
      </w:r>
      <w:r w:rsidRPr="00E50147">
        <w:t>diagnostic files, which ar</w:t>
      </w:r>
      <w:r>
        <w:t xml:space="preserve">e part of the CAMx output along </w:t>
      </w:r>
      <w:r w:rsidRPr="00E50147">
        <w:t>with the UAM binaries</w:t>
      </w:r>
      <w:r>
        <w:t xml:space="preserve"> (Figure 12-</w:t>
      </w:r>
      <w:r w:rsidR="00273637">
        <w:t>5</w:t>
      </w:r>
      <w:r>
        <w:t>)</w:t>
      </w:r>
    </w:p>
    <w:p w:rsidR="00BA0E86" w:rsidRDefault="00BA0E86" w:rsidP="00E020D3">
      <w:pPr>
        <w:pStyle w:val="Figureheading"/>
      </w:pPr>
      <w:bookmarkStart w:id="556" w:name="_Toc294622033"/>
      <w:r>
        <w:lastRenderedPageBreak/>
        <w:t>Figure 12</w:t>
      </w:r>
      <w:r>
        <w:noBreakHyphen/>
      </w:r>
      <w:r w:rsidR="00F467EE">
        <w:t>5</w:t>
      </w:r>
      <w:r w:rsidR="00D66DC7">
        <w:t>.</w:t>
      </w:r>
      <w:r>
        <w:t xml:space="preserve"> Example CAMx diagnostic text file</w:t>
      </w:r>
      <w:bookmarkEnd w:id="556"/>
    </w:p>
    <w:p w:rsidR="00BA0E86" w:rsidRDefault="000E1BC6" w:rsidP="002D2F72">
      <w:pPr>
        <w:pStyle w:val="BodyText"/>
      </w:pPr>
      <w:r>
        <w:rPr>
          <w:noProof/>
        </w:rPr>
        <w:drawing>
          <wp:inline distT="0" distB="0" distL="0" distR="0" wp14:anchorId="517964AC" wp14:editId="391803FC">
            <wp:extent cx="5029200" cy="3352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rsidR="00BA0E86" w:rsidRDefault="00BA0E86" w:rsidP="002D2F72">
      <w:pPr>
        <w:pStyle w:val="BodyText"/>
      </w:pPr>
      <w:r>
        <w:t>The  netCDF-java v4.1 library writes the default projection information to a text file in the directory where the CAMx</w:t>
      </w:r>
      <w:r w:rsidR="003C0A9E">
        <w:t xml:space="preserve"> </w:t>
      </w:r>
      <w:r>
        <w:t>binary</w:t>
      </w:r>
      <w:r w:rsidR="003C0A9E">
        <w:t xml:space="preserve"> (UAM-IV)</w:t>
      </w:r>
      <w:r>
        <w:t xml:space="preserve"> file is located.  This allows the user to review and edit the projection information to make it consistent with the projection specified in the CAMx diagnostic text files.  The definitions of the projection parameters used in the camxproj.txt file are defined using Models-3 IO/API format, </w:t>
      </w:r>
      <w:hyperlink r:id="rId133" w:history="1">
        <w:r w:rsidRPr="00487238">
          <w:rPr>
            <w:rStyle w:val="Hyperlink"/>
          </w:rPr>
          <w:t>http://www.baronams.com/products/ioapi/GRIDS.html</w:t>
        </w:r>
      </w:hyperlink>
      <w:r>
        <w:t>.  The user must edit the camxproj.txt file to match the grid description information provided in the corresponding camx.diag file. Figure 12-</w:t>
      </w:r>
      <w:r w:rsidR="00273637">
        <w:t xml:space="preserve">6 </w:t>
      </w:r>
      <w:r>
        <w:t>shows the definition for the grid projection parameters for a Lambert projection.</w:t>
      </w:r>
    </w:p>
    <w:p w:rsidR="00BA0E86" w:rsidRPr="003B3DEE" w:rsidRDefault="00BA0E86" w:rsidP="003B3DEE">
      <w:pPr>
        <w:pStyle w:val="Figureheading"/>
      </w:pPr>
      <w:bookmarkStart w:id="557" w:name="_Toc294622034"/>
      <w:r>
        <w:t>Figure 12</w:t>
      </w:r>
      <w:r>
        <w:noBreakHyphen/>
      </w:r>
      <w:r w:rsidR="00F467EE">
        <w:t>6</w:t>
      </w:r>
      <w:r w:rsidR="00D66DC7">
        <w:t>.</w:t>
      </w:r>
      <w:r w:rsidRPr="003B3DEE">
        <w:t xml:space="preserve"> Models-3 IO/API Map Projection Parameters for Lambert</w:t>
      </w:r>
      <w:bookmarkEnd w:id="557"/>
    </w:p>
    <w:p w:rsidR="00BA0E86" w:rsidRDefault="000E1BC6" w:rsidP="002D2F72">
      <w:pPr>
        <w:pStyle w:val="BodyText"/>
      </w:pPr>
      <w:r>
        <w:rPr>
          <w:noProof/>
        </w:rPr>
        <w:drawing>
          <wp:inline distT="0" distB="0" distL="0" distR="0" wp14:anchorId="0EDCB94B" wp14:editId="44BD34A2">
            <wp:extent cx="4895850" cy="800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95850" cy="800100"/>
                    </a:xfrm>
                    <a:prstGeom prst="rect">
                      <a:avLst/>
                    </a:prstGeom>
                    <a:noFill/>
                    <a:ln>
                      <a:noFill/>
                    </a:ln>
                  </pic:spPr>
                </pic:pic>
              </a:graphicData>
            </a:graphic>
          </wp:inline>
        </w:drawing>
      </w:r>
    </w:p>
    <w:p w:rsidR="00BA0E86" w:rsidRDefault="00BA0E86" w:rsidP="002D2F72">
      <w:pPr>
        <w:pStyle w:val="BodyText"/>
      </w:pPr>
      <w:r>
        <w:t>Figure 12-</w:t>
      </w:r>
      <w:r w:rsidR="00273637">
        <w:t xml:space="preserve">7 </w:t>
      </w:r>
      <w:r>
        <w:t>shows the values of the camxproj.txt once it was edited to match the values of the camx.diag file (Figure 12-4) using the definitions of the Models-3 grid parameters (Figure 12-5).  Figure 12-</w:t>
      </w:r>
      <w:r w:rsidR="00273637">
        <w:t xml:space="preserve">8 </w:t>
      </w:r>
      <w:r>
        <w:t>shows the resulting Fast Tile Plot of the CAMx sample dataset.</w:t>
      </w:r>
    </w:p>
    <w:p w:rsidR="00BA0E86" w:rsidRDefault="00BA0E86" w:rsidP="003B3DEE">
      <w:pPr>
        <w:pStyle w:val="Figureheading"/>
      </w:pPr>
      <w:bookmarkStart w:id="558" w:name="_Toc294622035"/>
      <w:r>
        <w:lastRenderedPageBreak/>
        <w:t>Figure 12</w:t>
      </w:r>
      <w:r>
        <w:noBreakHyphen/>
      </w:r>
      <w:r w:rsidR="00F467EE">
        <w:t>7</w:t>
      </w:r>
      <w:r w:rsidR="00D66DC7">
        <w:t>.</w:t>
      </w:r>
      <w:r>
        <w:t xml:space="preserve"> Sample Projection File: camxproj.txt</w:t>
      </w:r>
      <w:bookmarkEnd w:id="558"/>
    </w:p>
    <w:p w:rsidR="00BA0E86" w:rsidRDefault="000E1BC6" w:rsidP="002D2F72">
      <w:pPr>
        <w:pStyle w:val="BodyText"/>
      </w:pPr>
      <w:r>
        <w:rPr>
          <w:noProof/>
        </w:rPr>
        <w:drawing>
          <wp:inline distT="0" distB="0" distL="0" distR="0" wp14:anchorId="3176D017" wp14:editId="3619D839">
            <wp:extent cx="5353050" cy="1609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53050" cy="1609725"/>
                    </a:xfrm>
                    <a:prstGeom prst="rect">
                      <a:avLst/>
                    </a:prstGeom>
                    <a:noFill/>
                    <a:ln>
                      <a:noFill/>
                    </a:ln>
                  </pic:spPr>
                </pic:pic>
              </a:graphicData>
            </a:graphic>
          </wp:inline>
        </w:drawing>
      </w:r>
    </w:p>
    <w:p w:rsidR="00BA0E86" w:rsidRDefault="00BA0E86" w:rsidP="00A92094">
      <w:pPr>
        <w:pStyle w:val="Figureheading"/>
      </w:pPr>
      <w:bookmarkStart w:id="559" w:name="_Toc294622036"/>
      <w:r>
        <w:t>Figure 12</w:t>
      </w:r>
      <w:r>
        <w:noBreakHyphen/>
      </w:r>
      <w:r w:rsidR="00F467EE">
        <w:t>8</w:t>
      </w:r>
      <w:r w:rsidR="00D66DC7">
        <w:t>.</w:t>
      </w:r>
      <w:r>
        <w:t xml:space="preserve"> CAMx Example Plot</w:t>
      </w:r>
      <w:bookmarkEnd w:id="559"/>
    </w:p>
    <w:p w:rsidR="00466F2A" w:rsidRDefault="00E05E3C" w:rsidP="002D2F72">
      <w:pPr>
        <w:pStyle w:val="BodyText"/>
        <w:rPr>
          <w:noProof/>
        </w:rPr>
      </w:pPr>
      <w:r w:rsidRPr="00273637">
        <w:rPr>
          <w:noProof/>
        </w:rPr>
        <w:drawing>
          <wp:inline distT="0" distB="0" distL="0" distR="0" wp14:anchorId="3F1EFDD5" wp14:editId="22FC9AF7">
            <wp:extent cx="5381625" cy="509587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1625" cy="5095875"/>
                    </a:xfrm>
                    <a:prstGeom prst="rect">
                      <a:avLst/>
                    </a:prstGeom>
                    <a:noFill/>
                    <a:ln>
                      <a:noFill/>
                    </a:ln>
                  </pic:spPr>
                </pic:pic>
              </a:graphicData>
            </a:graphic>
          </wp:inline>
        </w:drawing>
      </w:r>
    </w:p>
    <w:p w:rsidR="00466F2A" w:rsidRDefault="00466F2A" w:rsidP="002D2F72">
      <w:pPr>
        <w:pStyle w:val="BodyText"/>
      </w:pPr>
    </w:p>
    <w:p w:rsidR="00BA0E86" w:rsidRDefault="00BA0E86" w:rsidP="00E52E8F">
      <w:pPr>
        <w:pStyle w:val="Heading1"/>
      </w:pPr>
      <w:bookmarkStart w:id="560" w:name="_Toc197166178"/>
      <w:bookmarkStart w:id="561" w:name="_Toc292295100"/>
      <w:bookmarkStart w:id="562" w:name="_Toc294621921"/>
      <w:r>
        <w:lastRenderedPageBreak/>
        <w:t xml:space="preserve">I/O API Utilities, Data Conversion Programs, </w:t>
      </w:r>
      <w:r>
        <w:br/>
        <w:t>and Libraries</w:t>
      </w:r>
      <w:bookmarkEnd w:id="560"/>
      <w:bookmarkEnd w:id="561"/>
      <w:bookmarkEnd w:id="562"/>
    </w:p>
    <w:p w:rsidR="00BA0E86" w:rsidRDefault="00BA0E86" w:rsidP="002D2F72">
      <w:pPr>
        <w:pStyle w:val="BodyText"/>
      </w:pPr>
      <w:r>
        <w:t>As discussed in Section 6.1, there are routines available to convert gridded input data to I/O API format or new code can be written and contributed to VERDI for use by the community. The I/O API routines that have been written to convert data into this format are discussed in this section. If you are unable to use the available routines to convert your data and have a gridded dataset that VERDI is unable to read, please submit a bugzilla bug or enhancement request with a description of the dataset, and attach a small example dataset for use in development and testing.</w:t>
      </w:r>
    </w:p>
    <w:p w:rsidR="00BA0E86" w:rsidRDefault="00BA0E86" w:rsidP="002D2F72">
      <w:pPr>
        <w:pStyle w:val="BodyText"/>
      </w:pPr>
      <w:r>
        <w:t xml:space="preserve">The I/O API Interface contains an extensive set of utility routines. There are example conversion programs to convert data from different data formats into the I/O API format. The I/O API Utilities are command line programs that are easy to script for automating analysis and </w:t>
      </w:r>
      <w:r w:rsidR="004723A2">
        <w:t>post processing</w:t>
      </w:r>
      <w:r>
        <w:t xml:space="preserve">. An example of an I/O API Utility that may be useful to VERDI users is m3merge. This utility merges selected variables from a set of input files for a specified time period, and writes them to a single output file, with optional variable-renaming in the process. Another utility that you may find useful is m3xtract. This program allows you to extract a few species from a large file and save them to a smaller file on your local computer so you can explore them using VERDI. The I/O API Related Programs and Examples can be found at the following web site: </w:t>
      </w:r>
      <w:hyperlink r:id="rId137" w:anchor="tools" w:history="1">
        <w:r w:rsidRPr="00487238">
          <w:rPr>
            <w:rStyle w:val="Hyperlink"/>
          </w:rPr>
          <w:t>http://www.baronams.com/products/ioapi/AA.html#tools</w:t>
        </w:r>
      </w:hyperlink>
      <w:r>
        <w:t>.</w:t>
      </w:r>
    </w:p>
    <w:p w:rsidR="00BA0E86" w:rsidRDefault="00BA0E86" w:rsidP="002D2F72">
      <w:pPr>
        <w:pStyle w:val="BodyText"/>
      </w:pPr>
      <w:r>
        <w:t>Airs2m3 is an example of a data conversion program that converts the standard AIRS AMP350 observational data format to the I/O API format. The airs2m3 program requires the following inputs:</w:t>
      </w:r>
    </w:p>
    <w:p w:rsidR="00BA0E86" w:rsidRPr="00EE09F1" w:rsidRDefault="00BA0E86" w:rsidP="00D75897">
      <w:pPr>
        <w:numPr>
          <w:ilvl w:val="0"/>
          <w:numId w:val="9"/>
        </w:numPr>
        <w:tabs>
          <w:tab w:val="clear" w:pos="1452"/>
        </w:tabs>
        <w:spacing w:before="240"/>
        <w:ind w:left="749"/>
        <w:rPr>
          <w:rFonts w:eastAsia="Batang"/>
          <w:lang w:eastAsia="ko-KR"/>
        </w:rPr>
      </w:pPr>
      <w:r w:rsidRPr="00EE09F1">
        <w:rPr>
          <w:rFonts w:eastAsia="Batang"/>
          <w:lang w:eastAsia="ko-KR"/>
        </w:rPr>
        <w:t xml:space="preserve">The input AIRS </w:t>
      </w:r>
      <w:r>
        <w:t xml:space="preserve">AMP350 </w:t>
      </w:r>
      <w:r w:rsidRPr="00EE09F1">
        <w:rPr>
          <w:rFonts w:eastAsia="Batang"/>
          <w:lang w:eastAsia="ko-KR"/>
        </w:rPr>
        <w:t xml:space="preserve">print format file name. </w:t>
      </w:r>
    </w:p>
    <w:p w:rsidR="00BA0E86" w:rsidRPr="00EE09F1" w:rsidRDefault="00BA0E86" w:rsidP="00D75897">
      <w:pPr>
        <w:numPr>
          <w:ilvl w:val="0"/>
          <w:numId w:val="9"/>
        </w:numPr>
        <w:tabs>
          <w:tab w:val="clear" w:pos="1452"/>
        </w:tabs>
        <w:ind w:left="748"/>
        <w:rPr>
          <w:rFonts w:eastAsia="Batang"/>
          <w:lang w:eastAsia="ko-KR"/>
        </w:rPr>
      </w:pPr>
      <w:r>
        <w:rPr>
          <w:rFonts w:eastAsia="Batang"/>
          <w:lang w:eastAsia="ko-KR"/>
        </w:rPr>
        <w:t>The time zone conversion file</w:t>
      </w:r>
      <w:r w:rsidRPr="00EE09F1">
        <w:rPr>
          <w:rFonts w:eastAsia="Batang"/>
          <w:lang w:eastAsia="ko-KR"/>
        </w:rPr>
        <w:t xml:space="preserve"> (provided with the obs2api program - tzt.dat)</w:t>
      </w:r>
      <w:r>
        <w:rPr>
          <w:rFonts w:eastAsia="Batang"/>
          <w:lang w:eastAsia="ko-KR"/>
        </w:rPr>
        <w:t>.</w:t>
      </w:r>
      <w:r w:rsidRPr="00EE09F1">
        <w:rPr>
          <w:rFonts w:eastAsia="Batang"/>
          <w:lang w:eastAsia="ko-KR"/>
        </w:rPr>
        <w:t xml:space="preserve"> </w:t>
      </w:r>
    </w:p>
    <w:p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 xml:space="preserve">Additional hour shift variable. The AIRS data are hourly averaged, and a 00 time flag represents the hour 00-01. </w:t>
      </w:r>
      <w:r>
        <w:rPr>
          <w:rFonts w:eastAsia="Batang"/>
          <w:lang w:eastAsia="ko-KR"/>
        </w:rPr>
        <w:t xml:space="preserve">You </w:t>
      </w:r>
      <w:r w:rsidRPr="00EE09F1">
        <w:rPr>
          <w:rFonts w:eastAsia="Batang"/>
          <w:lang w:eastAsia="ko-KR"/>
        </w:rPr>
        <w:t xml:space="preserve">may wish to represent that data segment by the ending hour. In that case, a 1 should be entered here. </w:t>
      </w:r>
    </w:p>
    <w:p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Starting year, month, day, hour (GMT) (e.g.</w:t>
      </w:r>
      <w:r>
        <w:rPr>
          <w:rFonts w:eastAsia="Batang"/>
          <w:lang w:eastAsia="ko-KR"/>
        </w:rPr>
        <w:t>,</w:t>
      </w:r>
      <w:r w:rsidRPr="00EE09F1">
        <w:rPr>
          <w:rFonts w:eastAsia="Batang"/>
          <w:lang w:eastAsia="ko-KR"/>
        </w:rPr>
        <w:t xml:space="preserve"> 1997 07 10 12)</w:t>
      </w:r>
      <w:r>
        <w:rPr>
          <w:rFonts w:eastAsia="Batang"/>
          <w:lang w:eastAsia="ko-KR"/>
        </w:rPr>
        <w:t>.</w:t>
      </w:r>
      <w:r w:rsidRPr="00EE09F1">
        <w:rPr>
          <w:rFonts w:eastAsia="Batang"/>
          <w:lang w:eastAsia="ko-KR"/>
        </w:rPr>
        <w:t xml:space="preserve"> </w:t>
      </w:r>
    </w:p>
    <w:p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Ending year, month, day, hour (GMT) (e.g.</w:t>
      </w:r>
      <w:r>
        <w:rPr>
          <w:rFonts w:eastAsia="Batang"/>
          <w:lang w:eastAsia="ko-KR"/>
        </w:rPr>
        <w:t>,</w:t>
      </w:r>
      <w:r w:rsidRPr="00EE09F1">
        <w:rPr>
          <w:rFonts w:eastAsia="Batang"/>
          <w:lang w:eastAsia="ko-KR"/>
        </w:rPr>
        <w:t xml:space="preserve"> 1997 07 16 12)</w:t>
      </w:r>
      <w:r>
        <w:rPr>
          <w:rFonts w:eastAsia="Batang"/>
          <w:lang w:eastAsia="ko-KR"/>
        </w:rPr>
        <w:t>.</w:t>
      </w:r>
      <w:r w:rsidRPr="00EE09F1">
        <w:rPr>
          <w:rFonts w:eastAsia="Batang"/>
          <w:lang w:eastAsia="ko-KR"/>
        </w:rPr>
        <w:t xml:space="preserve"> </w:t>
      </w:r>
    </w:p>
    <w:p w:rsidR="00BA0E86" w:rsidRDefault="00BA0E86" w:rsidP="00D75897">
      <w:pPr>
        <w:pStyle w:val="NormalWeb"/>
        <w:numPr>
          <w:ilvl w:val="0"/>
          <w:numId w:val="9"/>
        </w:numPr>
        <w:tabs>
          <w:tab w:val="clear" w:pos="1452"/>
        </w:tabs>
        <w:ind w:left="748"/>
      </w:pPr>
      <w:r w:rsidRPr="00EE09F1">
        <w:rPr>
          <w:rFonts w:eastAsia="Batang"/>
          <w:color w:val="auto"/>
          <w:lang w:eastAsia="ko-KR"/>
        </w:rPr>
        <w:t>Name of output variable (8 characters max) (e.g.</w:t>
      </w:r>
      <w:r>
        <w:rPr>
          <w:rFonts w:eastAsia="Batang"/>
          <w:color w:val="auto"/>
          <w:lang w:eastAsia="ko-KR"/>
        </w:rPr>
        <w:t>,</w:t>
      </w:r>
      <w:r w:rsidRPr="00EE09F1">
        <w:rPr>
          <w:rFonts w:eastAsia="Batang"/>
          <w:color w:val="auto"/>
          <w:lang w:eastAsia="ko-KR"/>
        </w:rPr>
        <w:t xml:space="preserve"> O3_OBS)</w:t>
      </w:r>
      <w:r>
        <w:rPr>
          <w:rFonts w:eastAsia="Batang"/>
          <w:color w:val="auto"/>
          <w:lang w:eastAsia="ko-KR"/>
        </w:rPr>
        <w:t>.</w:t>
      </w:r>
    </w:p>
    <w:p w:rsidR="00BA0E86" w:rsidRDefault="00BA0E86" w:rsidP="00E52E8F">
      <w:pPr>
        <w:pStyle w:val="Heading1"/>
      </w:pPr>
      <w:bookmarkStart w:id="563" w:name="_Toc197166179"/>
      <w:bookmarkStart w:id="564" w:name="_Toc292295101"/>
      <w:bookmarkStart w:id="565" w:name="_Toc294621922"/>
      <w:r>
        <w:t>Contributing to VERDI</w:t>
      </w:r>
      <w:bookmarkEnd w:id="563"/>
      <w:r>
        <w:t xml:space="preserve"> Development</w:t>
      </w:r>
      <w:bookmarkEnd w:id="564"/>
      <w:bookmarkEnd w:id="565"/>
    </w:p>
    <w:p w:rsidR="00BA0E86" w:rsidRDefault="00BA0E86" w:rsidP="00733D64">
      <w:pPr>
        <w:keepNext/>
        <w:spacing w:before="100" w:beforeAutospacing="1" w:after="100" w:afterAutospacing="1"/>
        <w:rPr>
          <w:rFonts w:eastAsia="Batang"/>
          <w:lang w:eastAsia="ko-KR"/>
        </w:rPr>
      </w:pPr>
      <w:r w:rsidRPr="00A241FC">
        <w:rPr>
          <w:rFonts w:eastAsia="Batang"/>
          <w:lang w:eastAsia="ko-KR"/>
        </w:rPr>
        <w:t xml:space="preserve">If you have </w:t>
      </w:r>
      <w:r>
        <w:rPr>
          <w:rFonts w:eastAsia="Batang"/>
          <w:lang w:eastAsia="ko-KR"/>
        </w:rPr>
        <w:t>made an improvement to the development of VERDI</w:t>
      </w:r>
      <w:r w:rsidRPr="00A241FC">
        <w:rPr>
          <w:rFonts w:eastAsia="Batang"/>
          <w:lang w:eastAsia="ko-KR"/>
        </w:rPr>
        <w:t xml:space="preserve"> source code</w:t>
      </w:r>
      <w:r w:rsidR="00FF4D0F">
        <w:rPr>
          <w:rFonts w:eastAsia="Batang"/>
          <w:lang w:eastAsia="ko-KR"/>
        </w:rPr>
        <w:t xml:space="preserve"> or </w:t>
      </w:r>
      <w:r w:rsidRPr="00A241FC">
        <w:rPr>
          <w:rFonts w:eastAsia="Batang"/>
          <w:lang w:eastAsia="ko-KR"/>
        </w:rPr>
        <w:t>documentation, please consider contributing it back to the community.</w:t>
      </w:r>
    </w:p>
    <w:p w:rsidR="00BA0E86" w:rsidRDefault="00BA0E86" w:rsidP="00D65077">
      <w:pPr>
        <w:rPr>
          <w:rFonts w:eastAsia="Batang"/>
          <w:lang w:eastAsia="ko-KR"/>
        </w:rPr>
      </w:pPr>
      <w:r>
        <w:t xml:space="preserve">Instructions on how to set up the Eclipse Development Environment on Windows, and for running and building VERDI within Eclipse are available on </w:t>
      </w:r>
      <w:hyperlink r:id="rId138" w:history="1">
        <w:r w:rsidRPr="007777A6">
          <w:rPr>
            <w:rStyle w:val="Hyperlink"/>
          </w:rPr>
          <w:t>www.verdi-tool.org</w:t>
        </w:r>
      </w:hyperlink>
      <w:r>
        <w:t xml:space="preserve">.  If you are doing a substantial amount of software development on VERDI, you should become a member of the VERDI project on SourceForge and submit your code updates through the VERDI subversion repository.  You may submit a request to become a member of the VERDI project by </w:t>
      </w:r>
      <w:r>
        <w:lastRenderedPageBreak/>
        <w:t xml:space="preserve">submitting a Bugzilla request (see below). </w:t>
      </w:r>
      <w:r>
        <w:rPr>
          <w:rFonts w:eastAsia="Batang"/>
          <w:lang w:eastAsia="ko-KR"/>
        </w:rPr>
        <w:t xml:space="preserve">The SourceForge web site for VERDI is </w:t>
      </w:r>
      <w:hyperlink r:id="rId139" w:history="1">
        <w:r w:rsidRPr="00DB13C5">
          <w:rPr>
            <w:rStyle w:val="Hyperlink"/>
            <w:rFonts w:eastAsia="Batang"/>
            <w:lang w:eastAsia="ko-KR"/>
          </w:rPr>
          <w:t>http://sourceforge.net/projects/verdi/</w:t>
        </w:r>
      </w:hyperlink>
      <w:r>
        <w:rPr>
          <w:rFonts w:eastAsia="Batang"/>
          <w:lang w:eastAsia="ko-KR"/>
        </w:rPr>
        <w:t xml:space="preserve">.  </w:t>
      </w:r>
    </w:p>
    <w:p w:rsidR="00BA0E86" w:rsidRDefault="00BA0E86" w:rsidP="00D65077">
      <w:pPr>
        <w:rPr>
          <w:rFonts w:eastAsia="Batang"/>
          <w:lang w:eastAsia="ko-KR"/>
        </w:rPr>
      </w:pPr>
    </w:p>
    <w:p w:rsidR="00BA0E86" w:rsidRPr="00D90AA8" w:rsidRDefault="00BA0E86" w:rsidP="00D65077">
      <w:r>
        <w:rPr>
          <w:rFonts w:eastAsia="Batang"/>
          <w:lang w:eastAsia="ko-KR"/>
        </w:rPr>
        <w:t xml:space="preserve">Once your code has been reviewed by the existing team of developers for VERDI, you will be added to the developer list.  Contributions to the code will be tested by the VERDI developers and will be included along </w:t>
      </w:r>
      <w:r w:rsidR="00A4464C">
        <w:rPr>
          <w:rFonts w:eastAsia="Batang"/>
          <w:lang w:eastAsia="ko-KR"/>
        </w:rPr>
        <w:t xml:space="preserve">with </w:t>
      </w:r>
      <w:r>
        <w:rPr>
          <w:rFonts w:eastAsia="Batang"/>
          <w:lang w:eastAsia="ko-KR"/>
        </w:rPr>
        <w:t>the documentation about these contributions in future VERDI releases.</w:t>
      </w:r>
      <w:r>
        <w:t xml:space="preserve">  </w:t>
      </w:r>
      <w:r w:rsidRPr="00A241FC">
        <w:rPr>
          <w:rFonts w:eastAsia="Batang"/>
          <w:lang w:eastAsia="ko-KR"/>
        </w:rPr>
        <w:t>Note that anything you contribute must have the s</w:t>
      </w:r>
      <w:r>
        <w:rPr>
          <w:rFonts w:eastAsia="Batang"/>
          <w:lang w:eastAsia="ko-KR"/>
        </w:rPr>
        <w:t>ame license as the rest of VERDI, i.e. GPL.</w:t>
      </w:r>
    </w:p>
    <w:p w:rsidR="00BA0E86" w:rsidRDefault="00BA0E86" w:rsidP="00D90AA8">
      <w:pPr>
        <w:rPr>
          <w:rFonts w:eastAsia="Batang"/>
          <w:lang w:eastAsia="ko-KR"/>
        </w:rPr>
      </w:pPr>
    </w:p>
    <w:p w:rsidR="00BA0E86" w:rsidRDefault="005F16A8" w:rsidP="00D90AA8">
      <w:pPr>
        <w:rPr>
          <w:rFonts w:eastAsia="Batang"/>
          <w:lang w:eastAsia="ko-KR"/>
        </w:rPr>
      </w:pPr>
      <w:r>
        <w:rPr>
          <w:rFonts w:eastAsia="Batang"/>
          <w:lang w:eastAsia="ko-KR"/>
        </w:rPr>
        <w:t>The m3user listserv</w:t>
      </w:r>
      <w:r w:rsidR="00BA0E86">
        <w:rPr>
          <w:rFonts w:eastAsia="Batang"/>
          <w:lang w:eastAsia="ko-KR"/>
        </w:rPr>
        <w:t xml:space="preserve"> can be used to </w:t>
      </w:r>
      <w:r>
        <w:rPr>
          <w:rFonts w:eastAsia="Batang"/>
          <w:lang w:eastAsia="ko-KR"/>
        </w:rPr>
        <w:t>query known</w:t>
      </w:r>
      <w:r w:rsidR="00BA0E86">
        <w:rPr>
          <w:rFonts w:eastAsia="Batang"/>
          <w:lang w:eastAsia="ko-KR"/>
        </w:rPr>
        <w:t xml:space="preserve"> </w:t>
      </w:r>
      <w:r>
        <w:rPr>
          <w:rFonts w:eastAsia="Batang"/>
          <w:lang w:eastAsia="ko-KR"/>
        </w:rPr>
        <w:t xml:space="preserve">errors, </w:t>
      </w:r>
      <w:r w:rsidR="00BA0E86">
        <w:rPr>
          <w:rFonts w:eastAsia="Batang"/>
          <w:lang w:eastAsia="ko-KR"/>
        </w:rPr>
        <w:t>bugs, suggest</w:t>
      </w:r>
      <w:r>
        <w:rPr>
          <w:rFonts w:eastAsia="Batang"/>
          <w:lang w:eastAsia="ko-KR"/>
        </w:rPr>
        <w:t>ed</w:t>
      </w:r>
      <w:r w:rsidR="00BA0E86">
        <w:rPr>
          <w:rFonts w:eastAsia="Batang"/>
          <w:lang w:eastAsia="ko-KR"/>
        </w:rPr>
        <w:t xml:space="preserve"> enhancements, or submit</w:t>
      </w:r>
      <w:r w:rsidR="00DF1C7B">
        <w:rPr>
          <w:rFonts w:eastAsia="Batang"/>
          <w:lang w:eastAsia="ko-KR"/>
        </w:rPr>
        <w:t>t</w:t>
      </w:r>
      <w:r>
        <w:rPr>
          <w:rFonts w:eastAsia="Batang"/>
          <w:lang w:eastAsia="ko-KR"/>
        </w:rPr>
        <w:t>ed</w:t>
      </w:r>
      <w:r w:rsidR="00BA0E86">
        <w:rPr>
          <w:rFonts w:eastAsia="Batang"/>
          <w:lang w:eastAsia="ko-KR"/>
        </w:rPr>
        <w:t xml:space="preserve"> code contributions using the following website:  </w:t>
      </w:r>
      <w:hyperlink r:id="rId140" w:history="1">
        <w:r w:rsidR="00B36C62" w:rsidRPr="00F044C8">
          <w:rPr>
            <w:rStyle w:val="Hyperlink"/>
            <w:rFonts w:eastAsia="Batang"/>
            <w:lang w:eastAsia="ko-KR"/>
          </w:rPr>
          <w:t>http://lists.unc.edu/read/search/?forum=m3user</w:t>
        </w:r>
      </w:hyperlink>
      <w:r w:rsidR="00BA0E86">
        <w:rPr>
          <w:rFonts w:eastAsia="Batang"/>
          <w:lang w:eastAsia="ko-KR"/>
        </w:rPr>
        <w:t>.  First, check to see if your issue is already listed as a bug or request for enhancement</w:t>
      </w:r>
      <w:r w:rsidR="00A5689B">
        <w:rPr>
          <w:rFonts w:eastAsia="Batang"/>
          <w:lang w:eastAsia="ko-KR"/>
        </w:rPr>
        <w:t xml:space="preserve">.  </w:t>
      </w:r>
      <w:r w:rsidR="00BA0E86">
        <w:rPr>
          <w:rFonts w:eastAsia="Batang"/>
          <w:lang w:eastAsia="ko-KR"/>
        </w:rPr>
        <w:t>If you do not see an entry that matches</w:t>
      </w:r>
      <w:r w:rsidR="00B36C62">
        <w:rPr>
          <w:rFonts w:eastAsia="Batang"/>
          <w:lang w:eastAsia="ko-KR"/>
        </w:rPr>
        <w:t>,</w:t>
      </w:r>
      <w:r w:rsidR="00BA0E86">
        <w:rPr>
          <w:rFonts w:eastAsia="Batang"/>
          <w:lang w:eastAsia="ko-KR"/>
        </w:rPr>
        <w:t xml:space="preserve"> please submit a new request </w:t>
      </w:r>
      <w:r w:rsidR="00A5689B">
        <w:rPr>
          <w:rFonts w:eastAsia="Batang"/>
          <w:lang w:eastAsia="ko-KR"/>
        </w:rPr>
        <w:t xml:space="preserve">to </w:t>
      </w:r>
      <w:r>
        <w:rPr>
          <w:rFonts w:eastAsia="Batang"/>
          <w:lang w:eastAsia="ko-KR"/>
        </w:rPr>
        <w:t xml:space="preserve">join the m3user </w:t>
      </w:r>
      <w:r w:rsidR="00B36C62">
        <w:rPr>
          <w:rFonts w:eastAsia="Batang"/>
          <w:lang w:eastAsia="ko-KR"/>
        </w:rPr>
        <w:t>listserv</w:t>
      </w:r>
      <w:r>
        <w:rPr>
          <w:rFonts w:eastAsia="Batang"/>
          <w:lang w:eastAsia="ko-KR"/>
        </w:rPr>
        <w:t xml:space="preserve"> using the following website: </w:t>
      </w:r>
      <w:hyperlink r:id="rId141" w:anchor="m3user" w:history="1">
        <w:r w:rsidR="00B36C62" w:rsidRPr="00F044C8">
          <w:rPr>
            <w:rStyle w:val="Hyperlink"/>
            <w:rFonts w:eastAsia="Batang"/>
            <w:lang w:eastAsia="ko-KR"/>
          </w:rPr>
          <w:t>http://www.cmascenter.org/help/listserves.cfm#m3user</w:t>
        </w:r>
      </w:hyperlink>
      <w:r w:rsidR="00B36C62">
        <w:rPr>
          <w:rFonts w:eastAsia="Batang"/>
          <w:lang w:eastAsia="ko-KR"/>
        </w:rPr>
        <w:t xml:space="preserve"> </w:t>
      </w:r>
      <w:r>
        <w:rPr>
          <w:rFonts w:eastAsia="Batang"/>
          <w:lang w:eastAsia="ko-KR"/>
        </w:rPr>
        <w:t xml:space="preserve">and sending an email to the </w:t>
      </w:r>
      <w:r w:rsidR="00B36C62">
        <w:rPr>
          <w:rFonts w:eastAsia="Batang"/>
          <w:lang w:eastAsia="ko-KR"/>
        </w:rPr>
        <w:t>listserv</w:t>
      </w:r>
      <w:r>
        <w:rPr>
          <w:rFonts w:eastAsia="Batang"/>
          <w:lang w:eastAsia="ko-KR"/>
        </w:rPr>
        <w:t>.</w:t>
      </w:r>
      <w:r w:rsidR="00BA0E86">
        <w:rPr>
          <w:rFonts w:eastAsia="Batang"/>
          <w:lang w:eastAsia="ko-KR"/>
        </w:rPr>
        <w:t xml:space="preserve">  Use </w:t>
      </w:r>
      <w:r>
        <w:rPr>
          <w:rFonts w:eastAsia="Batang"/>
          <w:lang w:eastAsia="ko-KR"/>
        </w:rPr>
        <w:t xml:space="preserve">the m3user </w:t>
      </w:r>
      <w:r w:rsidR="00B36C62">
        <w:rPr>
          <w:rFonts w:eastAsia="Batang"/>
          <w:lang w:eastAsia="ko-KR"/>
        </w:rPr>
        <w:t>listserv</w:t>
      </w:r>
      <w:r w:rsidR="00BA0E86">
        <w:rPr>
          <w:rFonts w:eastAsia="Batang"/>
          <w:lang w:eastAsia="ko-KR"/>
        </w:rPr>
        <w:t xml:space="preserve"> to notify the VERDI community about improvements to VERDI that you would like to contribute.</w:t>
      </w:r>
    </w:p>
    <w:p w:rsidR="00BA0E86" w:rsidRDefault="00BA0E86" w:rsidP="00D90AA8">
      <w:pPr>
        <w:rPr>
          <w:rFonts w:eastAsia="Batang"/>
          <w:lang w:eastAsia="ko-KR"/>
        </w:rPr>
      </w:pPr>
    </w:p>
    <w:p w:rsidR="00BA0E86" w:rsidRDefault="00BA0E86" w:rsidP="00E52E8F">
      <w:pPr>
        <w:pStyle w:val="Heading1"/>
      </w:pPr>
      <w:bookmarkStart w:id="566" w:name="_Toc197166180"/>
      <w:bookmarkStart w:id="567" w:name="_Toc292295102"/>
      <w:bookmarkStart w:id="568" w:name="_Toc294621923"/>
      <w:r>
        <w:t>Known Bugs</w:t>
      </w:r>
      <w:bookmarkEnd w:id="566"/>
      <w:bookmarkEnd w:id="567"/>
      <w:bookmarkEnd w:id="568"/>
    </w:p>
    <w:p w:rsidR="00BA0E86" w:rsidRDefault="00BA0E86" w:rsidP="002D2F72">
      <w:pPr>
        <w:pStyle w:val="BodyText"/>
      </w:pPr>
      <w:r>
        <w:t xml:space="preserve">As discussed in Section 1.4, you </w:t>
      </w:r>
      <w:r w:rsidRPr="00A31DA6">
        <w:t>are</w:t>
      </w:r>
      <w:r>
        <w:t xml:space="preserve"> encouraged to use</w:t>
      </w:r>
      <w:r w:rsidR="005F16A8">
        <w:t xml:space="preserve"> the VERDI FAQ </w:t>
      </w:r>
      <w:hyperlink r:id="rId142" w:history="1">
        <w:r w:rsidR="005F16A8" w:rsidRPr="002B74D1">
          <w:rPr>
            <w:rStyle w:val="Hyperlink"/>
          </w:rPr>
          <w:t>http://www.cmascenter.org/help/faq.cfm</w:t>
        </w:r>
      </w:hyperlink>
      <w:r w:rsidR="005F16A8">
        <w:t xml:space="preserve"> and m3user </w:t>
      </w:r>
      <w:r w:rsidR="00B36C62">
        <w:t xml:space="preserve">listserv </w:t>
      </w:r>
      <w:hyperlink r:id="rId143" w:history="1">
        <w:r w:rsidR="005F16A8" w:rsidRPr="002B74D1">
          <w:rPr>
            <w:rStyle w:val="Hyperlink"/>
          </w:rPr>
          <w:t>http://lists.unc.edu/read/?forum=m3user</w:t>
        </w:r>
      </w:hyperlink>
      <w:r w:rsidR="005F16A8">
        <w:t xml:space="preserve"> </w:t>
      </w:r>
      <w:r>
        <w:t xml:space="preserve"> for </w:t>
      </w:r>
      <w:r w:rsidR="005F16A8">
        <w:t>searching</w:t>
      </w:r>
      <w:r w:rsidR="00DF1C7B">
        <w:t xml:space="preserve">  </w:t>
      </w:r>
      <w:r w:rsidR="005F16A8">
        <w:t xml:space="preserve">questions and answers, </w:t>
      </w:r>
      <w:r>
        <w:t xml:space="preserve">bug reports, </w:t>
      </w:r>
      <w:r w:rsidR="005F16A8">
        <w:t xml:space="preserve">and </w:t>
      </w:r>
      <w:r>
        <w:t>suggestions</w:t>
      </w:r>
      <w:r w:rsidR="000C3EDE">
        <w:t>.  Users are also encouraged to search the CMAS bug-tracking website using:</w:t>
      </w:r>
      <w:r w:rsidR="00A5689B">
        <w:t xml:space="preserve"> </w:t>
      </w:r>
      <w:hyperlink r:id="rId144" w:history="1">
        <w:r w:rsidR="005F16A8" w:rsidRPr="005F16A8">
          <w:rPr>
            <w:rStyle w:val="Hyperlink"/>
          </w:rPr>
          <w:t>http://bugz.unc.edu/query.cgi?product=VERDI</w:t>
        </w:r>
      </w:hyperlink>
      <w:r>
        <w:t xml:space="preserve">. </w:t>
      </w:r>
      <w:r w:rsidR="005F16A8">
        <w:t xml:space="preserve">After a bug is verified by </w:t>
      </w:r>
      <w:r w:rsidR="0015376E">
        <w:t>CMAS staff, then they</w:t>
      </w:r>
      <w:r w:rsidR="005F16A8">
        <w:t xml:space="preserve"> will enter</w:t>
      </w:r>
      <w:r>
        <w:t xml:space="preserve"> information </w:t>
      </w:r>
      <w:r w:rsidR="005F16A8">
        <w:t>about the bug or feature enhancement request to</w:t>
      </w:r>
      <w:r w:rsidR="00A5689B">
        <w:t xml:space="preserve"> </w:t>
      </w:r>
      <w:r>
        <w:t xml:space="preserve">Bugzilla </w:t>
      </w:r>
      <w:hyperlink r:id="rId145" w:history="1">
        <w:r w:rsidRPr="00975998">
          <w:rPr>
            <w:rStyle w:val="Hyperlink"/>
          </w:rPr>
          <w:t>http://bugz.unc.edu</w:t>
        </w:r>
      </w:hyperlink>
      <w:r>
        <w:t xml:space="preserve">.  </w:t>
      </w:r>
    </w:p>
    <w:p w:rsidR="00BA0E86" w:rsidRDefault="00BA0E86" w:rsidP="00E52E8F">
      <w:pPr>
        <w:pStyle w:val="Heading1"/>
      </w:pPr>
      <w:bookmarkStart w:id="569" w:name="_Toc196642944"/>
      <w:bookmarkStart w:id="570" w:name="_Toc196642945"/>
      <w:bookmarkStart w:id="571" w:name="_Toc197166181"/>
      <w:bookmarkStart w:id="572" w:name="_Toc292295103"/>
      <w:bookmarkStart w:id="573" w:name="_Toc294621924"/>
      <w:bookmarkEnd w:id="569"/>
      <w:bookmarkEnd w:id="570"/>
      <w:r>
        <w:t>Mathematical Functions</w:t>
      </w:r>
      <w:bookmarkEnd w:id="571"/>
      <w:bookmarkEnd w:id="572"/>
      <w:bookmarkEnd w:id="573"/>
      <w:r>
        <w:t xml:space="preserve"> </w:t>
      </w:r>
    </w:p>
    <w:p w:rsidR="00BA0E86" w:rsidRPr="00E57AB1" w:rsidRDefault="00BA0E86" w:rsidP="002D2F72">
      <w:pPr>
        <w:pStyle w:val="BodyText"/>
      </w:pPr>
      <w:r>
        <w:t xml:space="preserve">All VERDI visualizations are the result of a formula evaluation. Formulas operate on the variables provided by the datasets. The simplest valid formula consists of a single variable; for example, “O3[1].” Using </w:t>
      </w:r>
      <w:r w:rsidRPr="004147BE">
        <w:t>infix notation</w:t>
      </w:r>
      <w:r>
        <w:t>, more complicated formulas can be constructed using the following mathematical operators and func</w:t>
      </w:r>
      <w:r w:rsidRPr="00EB07CE">
        <w:t xml:space="preserve">tions. (Note that the documentation below derives from the equivalent documentation for the Package for Analysis and </w:t>
      </w:r>
      <w:r w:rsidRPr="00EB07CE">
        <w:rPr>
          <w:bCs/>
        </w:rPr>
        <w:t>Visualization</w:t>
      </w:r>
      <w:r w:rsidRPr="00EB07CE">
        <w:t xml:space="preserve"> of Environmental data [PAVE]</w:t>
      </w:r>
      <w:r>
        <w:t xml:space="preserve">, which is available at </w:t>
      </w:r>
      <w:hyperlink r:id="rId146" w:history="1">
        <w:r w:rsidRPr="00975998">
          <w:rPr>
            <w:rStyle w:val="Hyperlink"/>
          </w:rPr>
          <w:t>http://www.ie.unc.edu/cempd/EDSS/pave_doc/EntirePaveManual.html</w:t>
        </w:r>
      </w:hyperlink>
      <w:r>
        <w:t xml:space="preserve">.) </w:t>
      </w:r>
    </w:p>
    <w:p w:rsidR="00BA0E86" w:rsidRPr="00EB07CE" w:rsidRDefault="00BA0E86" w:rsidP="00487485"/>
    <w:p w:rsidR="00BA0E86" w:rsidRDefault="00BA0E86" w:rsidP="00487485">
      <w:r>
        <w:t>Listed in order of precedence, the functions and operators are:</w:t>
      </w:r>
    </w:p>
    <w:p w:rsidR="00BA0E86" w:rsidRDefault="00BA0E86" w:rsidP="00487485"/>
    <w:p w:rsidR="00BA0E86" w:rsidRDefault="00BA0E86" w:rsidP="00D75897">
      <w:pPr>
        <w:pStyle w:val="HTMLPreformatted"/>
        <w:numPr>
          <w:ilvl w:val="0"/>
          <w:numId w:val="3"/>
        </w:numPr>
        <w:tabs>
          <w:tab w:val="clear" w:pos="916"/>
          <w:tab w:val="clear" w:pos="1584"/>
          <w:tab w:val="num" w:pos="-1440"/>
          <w:tab w:val="left" w:pos="725"/>
        </w:tabs>
        <w:ind w:left="725" w:hanging="377"/>
        <w:rPr>
          <w:rFonts w:ascii="Times New Roman" w:hAnsi="Times New Roman"/>
          <w:sz w:val="24"/>
          <w:szCs w:val="24"/>
        </w:rPr>
      </w:pPr>
      <w:r>
        <w:rPr>
          <w:rFonts w:ascii="Times New Roman" w:hAnsi="Times New Roman"/>
          <w:sz w:val="24"/>
          <w:szCs w:val="24"/>
        </w:rPr>
        <w:t xml:space="preserve">abs, sqr, sqrt, exp, log, ln, sin, cos, tan, </w:t>
      </w:r>
      <w:r w:rsidR="0010686A">
        <w:rPr>
          <w:rFonts w:ascii="Times New Roman" w:hAnsi="Times New Roman"/>
          <w:sz w:val="24"/>
          <w:szCs w:val="24"/>
        </w:rPr>
        <w:t>sind, cosd, tand</w:t>
      </w:r>
      <w:r>
        <w:rPr>
          <w:rFonts w:ascii="Times New Roman" w:hAnsi="Times New Roman"/>
          <w:sz w:val="24"/>
          <w:szCs w:val="24"/>
        </w:rPr>
        <w:t>, mean, sum, min, max</w:t>
      </w:r>
    </w:p>
    <w:p w:rsidR="00BA0E86" w:rsidRDefault="00BA0E86" w:rsidP="00D75897">
      <w:pPr>
        <w:pStyle w:val="HTMLPreformatted"/>
        <w:numPr>
          <w:ilvl w:val="0"/>
          <w:numId w:val="3"/>
        </w:numPr>
        <w:tabs>
          <w:tab w:val="clear" w:pos="916"/>
          <w:tab w:val="clear" w:pos="1584"/>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w:t>
      </w:r>
      <w:r>
        <w:rPr>
          <w:rFonts w:ascii="Times New Roman" w:hAnsi="Times New Roman"/>
          <w:sz w:val="24"/>
          <w:szCs w:val="24"/>
        </w:rPr>
        <w:t xml:space="preserve"> (power)</w:t>
      </w:r>
    </w:p>
    <w:p w:rsidR="00BA0E86" w:rsidRPr="00B30C53" w:rsidRDefault="00BA0E86" w:rsidP="00D75897">
      <w:pPr>
        <w:pStyle w:val="HTMLPreformatted"/>
        <w:numPr>
          <w:ilvl w:val="0"/>
          <w:numId w:val="3"/>
        </w:numPr>
        <w:tabs>
          <w:tab w:val="clear" w:pos="916"/>
          <w:tab w:val="clear" w:pos="1584"/>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lastRenderedPageBreak/>
        <w:t>/, *</w:t>
      </w:r>
    </w:p>
    <w:p w:rsidR="00BA0E86" w:rsidRPr="00B30C53"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 -</w:t>
      </w:r>
    </w:p>
    <w:p w:rsidR="00BA0E86"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&lt;, &lt;=, &gt;, &gt;=</w:t>
      </w:r>
    </w:p>
    <w:p w:rsidR="00BA0E86" w:rsidRPr="00216BDB"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216BDB">
        <w:rPr>
          <w:rFonts w:ascii="Times New Roman" w:hAnsi="Times New Roman"/>
          <w:sz w:val="24"/>
          <w:szCs w:val="24"/>
        </w:rPr>
        <w:t>==, !=</w:t>
      </w:r>
    </w:p>
    <w:p w:rsidR="00BA0E86" w:rsidRPr="00216BDB"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216BDB">
        <w:rPr>
          <w:rFonts w:ascii="Times New Roman" w:hAnsi="Times New Roman"/>
          <w:sz w:val="24"/>
          <w:szCs w:val="24"/>
        </w:rPr>
        <w:t>&amp;&amp;</w:t>
      </w:r>
    </w:p>
    <w:p w:rsidR="00BA0E86" w:rsidRPr="00B30C53"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w:t>
      </w:r>
    </w:p>
    <w:p w:rsidR="00BA0E86" w:rsidRDefault="00BA0E86" w:rsidP="00487485">
      <w:pPr>
        <w:pStyle w:val="HTMLPreformatted"/>
        <w:tabs>
          <w:tab w:val="clear" w:pos="916"/>
        </w:tabs>
        <w:rPr>
          <w:rFonts w:ascii="Times New Roman" w:hAnsi="Times New Roman"/>
          <w:sz w:val="24"/>
          <w:szCs w:val="24"/>
        </w:rPr>
      </w:pPr>
    </w:p>
    <w:p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 xml:space="preserve">VERDI also supports the following constants: </w:t>
      </w:r>
    </w:p>
    <w:p w:rsidR="00BA0E86" w:rsidRDefault="00BA0E86" w:rsidP="00487485">
      <w:pPr>
        <w:pStyle w:val="HTMLPreformatted"/>
        <w:tabs>
          <w:tab w:val="clear" w:pos="916"/>
        </w:tabs>
        <w:rPr>
          <w:rFonts w:ascii="Times New Roman" w:hAnsi="Times New Roman"/>
          <w:sz w:val="24"/>
          <w:szCs w:val="24"/>
        </w:rPr>
      </w:pPr>
    </w:p>
    <w:p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num" w:pos="-180"/>
          <w:tab w:val="left" w:pos="725"/>
          <w:tab w:val="left" w:leader="dot" w:pos="2160"/>
        </w:tabs>
        <w:ind w:left="725" w:hanging="377"/>
        <w:rPr>
          <w:rFonts w:ascii="Times New Roman" w:hAnsi="Times New Roman"/>
          <w:sz w:val="24"/>
          <w:szCs w:val="24"/>
        </w:rPr>
      </w:pPr>
      <w:r>
        <w:rPr>
          <w:rFonts w:ascii="Times New Roman" w:hAnsi="Times New Roman"/>
          <w:bCs/>
          <w:sz w:val="24"/>
          <w:szCs w:val="24"/>
        </w:rPr>
        <w:t>E</w:t>
      </w:r>
      <w:r>
        <w:rPr>
          <w:rFonts w:ascii="Times New Roman" w:hAnsi="Times New Roman"/>
          <w:sz w:val="24"/>
          <w:szCs w:val="24"/>
        </w:rPr>
        <w:tab/>
        <w:t>2.7182818284590452354</w:t>
      </w:r>
    </w:p>
    <w:p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PI</w:t>
      </w:r>
      <w:r>
        <w:rPr>
          <w:rFonts w:ascii="Times New Roman" w:hAnsi="Times New Roman"/>
          <w:sz w:val="24"/>
          <w:szCs w:val="24"/>
        </w:rPr>
        <w:tab/>
        <w:t>3.14159265358979323846</w:t>
      </w:r>
    </w:p>
    <w:p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NROWS</w:t>
      </w:r>
      <w:r>
        <w:rPr>
          <w:rFonts w:ascii="Times New Roman" w:hAnsi="Times New Roman"/>
          <w:sz w:val="24"/>
          <w:szCs w:val="24"/>
        </w:rPr>
        <w:tab/>
        <w:t>Number of rows in the formula’s currently selected domain</w:t>
      </w:r>
    </w:p>
    <w:p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NCOLS</w:t>
      </w:r>
      <w:r>
        <w:rPr>
          <w:rFonts w:ascii="Times New Roman" w:hAnsi="Times New Roman"/>
          <w:sz w:val="24"/>
          <w:szCs w:val="24"/>
        </w:rPr>
        <w:tab/>
        <w:t>Number of columns in the formula’s currently selected domain</w:t>
      </w:r>
    </w:p>
    <w:p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NLEVELS</w:t>
      </w:r>
      <w:r>
        <w:rPr>
          <w:rFonts w:ascii="Times New Roman" w:hAnsi="Times New Roman"/>
          <w:sz w:val="24"/>
          <w:szCs w:val="24"/>
        </w:rPr>
        <w:tab/>
        <w:t>Number of levels in the formula’s currently selected domain</w:t>
      </w:r>
    </w:p>
    <w:p w:rsidR="00BA0E86" w:rsidRDefault="00BA0E86" w:rsidP="00487485">
      <w:pPr>
        <w:pStyle w:val="HTMLPreformatted"/>
        <w:tabs>
          <w:tab w:val="clear" w:pos="916"/>
        </w:tabs>
        <w:rPr>
          <w:rFonts w:ascii="Times New Roman" w:hAnsi="Times New Roman"/>
          <w:sz w:val="24"/>
          <w:szCs w:val="24"/>
        </w:rPr>
      </w:pPr>
    </w:p>
    <w:p w:rsidR="00BA0E86" w:rsidRDefault="00BA0E86" w:rsidP="00487485">
      <w:pPr>
        <w:pStyle w:val="HTMLPreformatted"/>
        <w:tabs>
          <w:tab w:val="clear" w:pos="916"/>
        </w:tabs>
        <w:rPr>
          <w:rFonts w:ascii="Times New Roman" w:hAnsi="Times New Roman"/>
          <w:sz w:val="24"/>
          <w:szCs w:val="24"/>
        </w:rPr>
      </w:pPr>
      <w:r>
        <w:rPr>
          <w:rFonts w:ascii="Times New Roman" w:hAnsi="Times New Roman"/>
          <w:b/>
          <w:sz w:val="24"/>
          <w:szCs w:val="24"/>
        </w:rPr>
        <w:t>Unary Functions</w:t>
      </w:r>
    </w:p>
    <w:p w:rsidR="00BA0E86" w:rsidRDefault="00BA0E86" w:rsidP="00487485">
      <w:pPr>
        <w:pStyle w:val="HTMLPreformatted"/>
        <w:tabs>
          <w:tab w:val="clear" w:pos="916"/>
        </w:tabs>
        <w:rPr>
          <w:rFonts w:ascii="Times New Roman" w:hAnsi="Times New Roman"/>
          <w:sz w:val="24"/>
          <w:szCs w:val="24"/>
        </w:rPr>
      </w:pPr>
    </w:p>
    <w:p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 xml:space="preserve">Unary functions are passed a single argument. Depending on the argument and the function type, the function will return a single value or a matrix of data by performing the function on each cell of the arguments array. For example: </w:t>
      </w:r>
    </w:p>
    <w:p w:rsidR="00BA0E86" w:rsidRDefault="00BA0E86" w:rsidP="00D75897">
      <w:pPr>
        <w:pStyle w:val="HTMLPreformatted"/>
        <w:numPr>
          <w:ilvl w:val="0"/>
          <w:numId w:val="13"/>
        </w:numPr>
        <w:tabs>
          <w:tab w:val="clear" w:pos="916"/>
          <w:tab w:val="clear" w:pos="1080"/>
          <w:tab w:val="clear" w:pos="1832"/>
          <w:tab w:val="clear" w:pos="2748"/>
          <w:tab w:val="clear" w:pos="3664"/>
          <w:tab w:val="left" w:pos="-1440"/>
          <w:tab w:val="left" w:pos="725"/>
        </w:tabs>
        <w:spacing w:before="240"/>
        <w:ind w:left="720"/>
        <w:rPr>
          <w:rFonts w:ascii="Times New Roman" w:hAnsi="Times New Roman"/>
          <w:sz w:val="24"/>
          <w:szCs w:val="24"/>
        </w:rPr>
      </w:pPr>
      <w:r>
        <w:rPr>
          <w:rFonts w:ascii="Times New Roman" w:hAnsi="Times New Roman"/>
          <w:sz w:val="24"/>
          <w:szCs w:val="24"/>
        </w:rPr>
        <w:t>The function sqrt(4) will return 2.0.</w:t>
      </w:r>
    </w:p>
    <w:p w:rsidR="00BA0E86" w:rsidRDefault="00BA0E86" w:rsidP="00D75897">
      <w:pPr>
        <w:pStyle w:val="HTMLPreformatted"/>
        <w:numPr>
          <w:ilvl w:val="0"/>
          <w:numId w:val="13"/>
        </w:numPr>
        <w:tabs>
          <w:tab w:val="clear" w:pos="916"/>
          <w:tab w:val="clear" w:pos="1080"/>
          <w:tab w:val="clear" w:pos="1832"/>
          <w:tab w:val="clear" w:pos="2748"/>
          <w:tab w:val="clear" w:pos="3664"/>
          <w:tab w:val="left" w:pos="-1440"/>
          <w:tab w:val="left" w:pos="725"/>
        </w:tabs>
        <w:spacing w:before="60"/>
        <w:ind w:left="720"/>
        <w:rPr>
          <w:rFonts w:ascii="Times New Roman" w:hAnsi="Times New Roman"/>
          <w:sz w:val="24"/>
          <w:szCs w:val="24"/>
        </w:rPr>
      </w:pPr>
      <w:r>
        <w:rPr>
          <w:rFonts w:ascii="Times New Roman" w:hAnsi="Times New Roman"/>
          <w:sz w:val="24"/>
          <w:szCs w:val="24"/>
        </w:rPr>
        <w:t>The function sqrt(O3[1])</w:t>
      </w:r>
      <w:r w:rsidRPr="00D73AB8">
        <w:rPr>
          <w:rFonts w:ascii="Times New Roman" w:hAnsi="Times New Roman"/>
          <w:sz w:val="24"/>
          <w:szCs w:val="24"/>
        </w:rPr>
        <w:t xml:space="preserve"> </w:t>
      </w:r>
      <w:r>
        <w:rPr>
          <w:rFonts w:ascii="Times New Roman" w:hAnsi="Times New Roman"/>
          <w:sz w:val="24"/>
          <w:szCs w:val="24"/>
        </w:rPr>
        <w:t>will return a matrix containing the square root of each value in the O3[1] variable’s array.</w:t>
      </w:r>
    </w:p>
    <w:p w:rsidR="00BA0E86" w:rsidRDefault="00BA0E86" w:rsidP="00487485">
      <w:pPr>
        <w:pStyle w:val="HTMLPreformatted"/>
        <w:tabs>
          <w:tab w:val="clear" w:pos="916"/>
        </w:tabs>
        <w:rPr>
          <w:rFonts w:ascii="Times New Roman" w:hAnsi="Times New Roman"/>
          <w:sz w:val="24"/>
          <w:szCs w:val="24"/>
        </w:rPr>
      </w:pPr>
    </w:p>
    <w:p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The following functions will return a matrix when passed a dataset variable:</w:t>
      </w:r>
    </w:p>
    <w:p w:rsidR="00BA0E86" w:rsidRDefault="00BA0E86" w:rsidP="00487485">
      <w:pPr>
        <w:pStyle w:val="HTMLPreformatted"/>
        <w:tabs>
          <w:tab w:val="clear" w:pos="916"/>
        </w:tabs>
        <w:rPr>
          <w:rFonts w:ascii="Times New Roman" w:hAnsi="Times New Roman"/>
          <w:sz w:val="24"/>
          <w:szCs w:val="24"/>
        </w:rPr>
      </w:pP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ind w:left="725" w:hanging="377"/>
        <w:rPr>
          <w:rFonts w:ascii="Times New Roman" w:hAnsi="Times New Roman"/>
          <w:sz w:val="24"/>
          <w:szCs w:val="24"/>
        </w:rPr>
      </w:pPr>
      <w:r>
        <w:rPr>
          <w:rFonts w:ascii="Times New Roman" w:hAnsi="Times New Roman"/>
          <w:b/>
          <w:bCs/>
          <w:sz w:val="24"/>
          <w:szCs w:val="24"/>
        </w:rPr>
        <w:t>abs</w:t>
      </w:r>
      <w:r>
        <w:rPr>
          <w:rFonts w:ascii="Times New Roman" w:hAnsi="Times New Roman"/>
          <w:sz w:val="24"/>
          <w:szCs w:val="24"/>
        </w:rPr>
        <w:tab/>
        <w:t>Returns the absolute value of the argument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sqrt</w:t>
      </w:r>
      <w:r>
        <w:rPr>
          <w:rFonts w:ascii="Times New Roman" w:hAnsi="Times New Roman"/>
          <w:sz w:val="24"/>
          <w:szCs w:val="24"/>
        </w:rPr>
        <w:tab/>
        <w:t>Returns the square root of the argument.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sqr</w:t>
      </w:r>
      <w:r>
        <w:rPr>
          <w:rFonts w:ascii="Times New Roman" w:hAnsi="Times New Roman"/>
          <w:sz w:val="24"/>
          <w:szCs w:val="24"/>
        </w:rPr>
        <w:tab/>
        <w:t>Returns the square of the argument.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log</w:t>
      </w:r>
      <w:r>
        <w:rPr>
          <w:rFonts w:ascii="Times New Roman" w:hAnsi="Times New Roman"/>
          <w:sz w:val="24"/>
          <w:szCs w:val="24"/>
        </w:rPr>
        <w:tab/>
        <w:t>Returns the base 10 logarithm of the argument.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exp</w:t>
      </w:r>
      <w:r>
        <w:rPr>
          <w:rFonts w:ascii="Times New Roman" w:hAnsi="Times New Roman"/>
          <w:bCs/>
          <w:sz w:val="24"/>
          <w:szCs w:val="24"/>
        </w:rPr>
        <w:tab/>
        <w:t>Returns Euler’s number raised the power of the argument.</w:t>
      </w:r>
      <w:r>
        <w:rPr>
          <w:rFonts w:ascii="Times New Roman" w:hAnsi="Times New Roman"/>
          <w:sz w:val="24"/>
          <w:szCs w:val="24"/>
        </w:rPr>
        <w:tab/>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ln</w:t>
      </w:r>
      <w:r>
        <w:rPr>
          <w:rFonts w:ascii="Times New Roman" w:hAnsi="Times New Roman"/>
          <w:sz w:val="24"/>
          <w:szCs w:val="24"/>
        </w:rPr>
        <w:tab/>
        <w:t>Returns the natural logarithm of the argument.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sin</w:t>
      </w:r>
      <w:r>
        <w:rPr>
          <w:rFonts w:ascii="Times New Roman" w:hAnsi="Times New Roman"/>
          <w:sz w:val="24"/>
          <w:szCs w:val="24"/>
        </w:rPr>
        <w:tab/>
        <w:t xml:space="preserve">Returns the sine of the argument. The argument is in </w:t>
      </w:r>
      <w:r>
        <w:rPr>
          <w:rFonts w:ascii="Times New Roman" w:hAnsi="Times New Roman"/>
          <w:b/>
          <w:sz w:val="24"/>
          <w:szCs w:val="24"/>
        </w:rPr>
        <w:t>radians</w:t>
      </w:r>
      <w:r>
        <w:rPr>
          <w:rFonts w:ascii="Times New Roman" w:hAnsi="Times New Roman"/>
          <w:sz w:val="24"/>
          <w:szCs w:val="24"/>
        </w:rPr>
        <w:t xml:space="preserve">. </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cos</w:t>
      </w:r>
      <w:r w:rsidRPr="00260624">
        <w:rPr>
          <w:rFonts w:ascii="Times New Roman" w:hAnsi="Times New Roman"/>
          <w:bCs/>
          <w:sz w:val="24"/>
          <w:szCs w:val="24"/>
        </w:rPr>
        <w:tab/>
      </w:r>
      <w:r>
        <w:rPr>
          <w:rFonts w:ascii="Times New Roman" w:hAnsi="Times New Roman"/>
          <w:sz w:val="24"/>
          <w:szCs w:val="24"/>
        </w:rPr>
        <w:t xml:space="preserve">Returns the cosine of the argument. The argument is in </w:t>
      </w:r>
      <w:r>
        <w:rPr>
          <w:rFonts w:ascii="Times New Roman" w:hAnsi="Times New Roman"/>
          <w:b/>
          <w:sz w:val="24"/>
          <w:szCs w:val="24"/>
        </w:rPr>
        <w:t>radians</w:t>
      </w:r>
      <w:r w:rsidRPr="00892FA6">
        <w:rPr>
          <w:rFonts w:ascii="Times New Roman" w:hAnsi="Times New Roman"/>
          <w:sz w:val="24"/>
          <w:szCs w:val="24"/>
        </w:rPr>
        <w: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tan</w:t>
      </w:r>
      <w:r>
        <w:rPr>
          <w:rFonts w:ascii="Times New Roman" w:hAnsi="Times New Roman"/>
          <w:sz w:val="24"/>
          <w:szCs w:val="24"/>
        </w:rPr>
        <w:tab/>
        <w:t xml:space="preserve">Returns the tangent of the argument. The argument is in </w:t>
      </w:r>
      <w:r>
        <w:rPr>
          <w:rFonts w:ascii="Times New Roman" w:hAnsi="Times New Roman"/>
          <w:b/>
          <w:sz w:val="24"/>
          <w:szCs w:val="24"/>
        </w:rPr>
        <w:t>radians</w:t>
      </w:r>
      <w:r w:rsidRPr="00892FA6">
        <w:rPr>
          <w:rFonts w:ascii="Times New Roman" w:hAnsi="Times New Roman"/>
          <w:sz w:val="24"/>
          <w:szCs w:val="24"/>
        </w:rPr>
        <w:t>.</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sind</w:t>
      </w:r>
      <w:r w:rsidRPr="00260624">
        <w:rPr>
          <w:rFonts w:ascii="Times New Roman" w:hAnsi="Times New Roman"/>
          <w:bCs/>
          <w:sz w:val="24"/>
          <w:szCs w:val="24"/>
        </w:rPr>
        <w:tab/>
      </w:r>
      <w:r>
        <w:rPr>
          <w:rFonts w:ascii="Times New Roman" w:hAnsi="Times New Roman"/>
          <w:sz w:val="24"/>
          <w:szCs w:val="24"/>
        </w:rPr>
        <w:t xml:space="preserve">Returns the sine of the argument. The argument is in </w:t>
      </w:r>
      <w:r>
        <w:rPr>
          <w:rFonts w:ascii="Times New Roman" w:hAnsi="Times New Roman"/>
          <w:b/>
          <w:sz w:val="24"/>
          <w:szCs w:val="24"/>
        </w:rPr>
        <w:t>degrees</w:t>
      </w:r>
      <w:r>
        <w:rPr>
          <w:rFonts w:ascii="Times New Roman" w:hAnsi="Times New Roman"/>
          <w:sz w:val="24"/>
          <w:szCs w:val="24"/>
        </w:rPr>
        <w:t xml:space="preserve">. </w:t>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cosd</w:t>
      </w:r>
      <w:r w:rsidRPr="00260624">
        <w:rPr>
          <w:rFonts w:ascii="Times New Roman" w:hAnsi="Times New Roman"/>
          <w:bCs/>
          <w:sz w:val="24"/>
          <w:szCs w:val="24"/>
        </w:rPr>
        <w:tab/>
      </w:r>
      <w:r>
        <w:rPr>
          <w:rFonts w:ascii="Times New Roman" w:hAnsi="Times New Roman"/>
          <w:sz w:val="24"/>
          <w:szCs w:val="24"/>
        </w:rPr>
        <w:t xml:space="preserve">Returns the cosine of the argument. The argument is in </w:t>
      </w:r>
      <w:r>
        <w:rPr>
          <w:rFonts w:ascii="Times New Roman" w:hAnsi="Times New Roman"/>
          <w:b/>
          <w:sz w:val="24"/>
          <w:szCs w:val="24"/>
        </w:rPr>
        <w:t>degrees</w:t>
      </w:r>
      <w:r w:rsidRPr="00892FA6">
        <w:rPr>
          <w:rFonts w:ascii="Times New Roman" w:hAnsi="Times New Roman"/>
          <w:sz w:val="24"/>
          <w:szCs w:val="24"/>
        </w:rPr>
        <w:t>.</w:t>
      </w:r>
      <w:r>
        <w:rPr>
          <w:rFonts w:ascii="Times New Roman" w:hAnsi="Times New Roman"/>
          <w:sz w:val="24"/>
          <w:szCs w:val="24"/>
        </w:rPr>
        <w:tab/>
      </w:r>
    </w:p>
    <w:p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tand</w:t>
      </w:r>
      <w:r>
        <w:rPr>
          <w:rFonts w:ascii="Times New Roman" w:hAnsi="Times New Roman"/>
          <w:sz w:val="24"/>
          <w:szCs w:val="24"/>
        </w:rPr>
        <w:tab/>
        <w:t xml:space="preserve">Returns the tangent of the argument. The argument is in </w:t>
      </w:r>
      <w:r>
        <w:rPr>
          <w:rFonts w:ascii="Times New Roman" w:hAnsi="Times New Roman"/>
          <w:b/>
          <w:sz w:val="24"/>
          <w:szCs w:val="24"/>
        </w:rPr>
        <w:t>degrees</w:t>
      </w:r>
      <w:r w:rsidRPr="00892FA6">
        <w:rPr>
          <w:rFonts w:ascii="Times New Roman" w:hAnsi="Times New Roman"/>
          <w:sz w:val="24"/>
          <w:szCs w:val="24"/>
        </w:rPr>
        <w:t>.</w:t>
      </w:r>
    </w:p>
    <w:p w:rsidR="00BA0E86" w:rsidRDefault="00BA0E86" w:rsidP="00487485"/>
    <w:p w:rsidR="00BA0E86" w:rsidRDefault="00BA0E86" w:rsidP="00487485">
      <w:r>
        <w:t>The following functions will return a single number in all cases when passed a dataset variable</w:t>
      </w:r>
      <w:r w:rsidR="004553F2">
        <w:t>:</w:t>
      </w:r>
    </w:p>
    <w:p w:rsidR="00BA0E86" w:rsidRDefault="00BA0E86" w:rsidP="00487485"/>
    <w:p w:rsidR="00BA0E86" w:rsidRDefault="00BA0E86" w:rsidP="00D75897">
      <w:pPr>
        <w:pStyle w:val="HTMLPreformatted"/>
        <w:numPr>
          <w:ilvl w:val="0"/>
          <w:numId w:val="6"/>
        </w:numPr>
        <w:tabs>
          <w:tab w:val="clear" w:pos="720"/>
          <w:tab w:val="clear" w:pos="916"/>
          <w:tab w:val="clear" w:pos="1832"/>
          <w:tab w:val="clear" w:pos="2748"/>
          <w:tab w:val="clear" w:pos="3664"/>
          <w:tab w:val="clear" w:pos="4580"/>
          <w:tab w:val="clear" w:pos="5496"/>
          <w:tab w:val="left" w:pos="-1440"/>
          <w:tab w:val="left" w:pos="-720"/>
          <w:tab w:val="left" w:pos="725"/>
          <w:tab w:val="left" w:leader="dot" w:pos="1728"/>
        </w:tabs>
        <w:ind w:left="725" w:hanging="377"/>
        <w:rPr>
          <w:rFonts w:ascii="Times New Roman" w:hAnsi="Times New Roman"/>
          <w:sz w:val="24"/>
          <w:szCs w:val="24"/>
        </w:rPr>
      </w:pPr>
      <w:r>
        <w:rPr>
          <w:rFonts w:ascii="Times New Roman" w:hAnsi="Times New Roman"/>
          <w:b/>
          <w:bCs/>
          <w:sz w:val="24"/>
          <w:szCs w:val="24"/>
        </w:rPr>
        <w:lastRenderedPageBreak/>
        <w:t>mean</w:t>
      </w:r>
      <w:r>
        <w:rPr>
          <w:rFonts w:ascii="Times New Roman" w:hAnsi="Times New Roman"/>
          <w:sz w:val="24"/>
          <w:szCs w:val="24"/>
        </w:rPr>
        <w:tab/>
        <w:t>Average cell value for all cells in currently selected domain.</w:t>
      </w:r>
    </w:p>
    <w:p w:rsidR="00BA0E86" w:rsidRDefault="00BA0E86" w:rsidP="00D75897">
      <w:pPr>
        <w:pStyle w:val="HTMLPreformatted"/>
        <w:numPr>
          <w:ilvl w:val="0"/>
          <w:numId w:val="6"/>
        </w:numPr>
        <w:tabs>
          <w:tab w:val="clear" w:pos="720"/>
          <w:tab w:val="clear" w:pos="916"/>
          <w:tab w:val="clear" w:pos="1832"/>
          <w:tab w:val="clear" w:pos="2748"/>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sum</w:t>
      </w:r>
      <w:r>
        <w:rPr>
          <w:rFonts w:ascii="Times New Roman" w:hAnsi="Times New Roman"/>
          <w:sz w:val="24"/>
          <w:szCs w:val="24"/>
        </w:rPr>
        <w:tab/>
        <w:t>Sum of all cell values in currently selected domain.</w:t>
      </w:r>
    </w:p>
    <w:p w:rsidR="00BA0E86" w:rsidRDefault="00BA0E86" w:rsidP="00D75897">
      <w:pPr>
        <w:pStyle w:val="HTMLPreformatted"/>
        <w:numPr>
          <w:ilvl w:val="0"/>
          <w:numId w:val="6"/>
        </w:numPr>
        <w:tabs>
          <w:tab w:val="clear" w:pos="720"/>
          <w:tab w:val="clear" w:pos="916"/>
          <w:tab w:val="clear" w:pos="1832"/>
          <w:tab w:val="clear" w:pos="2748"/>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min</w:t>
      </w:r>
      <w:r>
        <w:rPr>
          <w:rFonts w:ascii="Times New Roman" w:hAnsi="Times New Roman"/>
          <w:sz w:val="24"/>
          <w:szCs w:val="24"/>
        </w:rPr>
        <w:tab/>
        <w:t>For each cell (</w:t>
      </w:r>
      <w:r w:rsidRPr="00ED758E">
        <w:rPr>
          <w:rFonts w:ascii="Times New Roman" w:hAnsi="Times New Roman"/>
          <w:i/>
          <w:sz w:val="24"/>
          <w:szCs w:val="24"/>
        </w:rPr>
        <w:t>i,j,k</w:t>
      </w:r>
      <w:r>
        <w:rPr>
          <w:rFonts w:ascii="Times New Roman" w:hAnsi="Times New Roman"/>
          <w:sz w:val="24"/>
          <w:szCs w:val="24"/>
        </w:rPr>
        <w:t>) in the currently selected domain, this calculates the</w:t>
      </w:r>
    </w:p>
    <w:p w:rsidR="00BA0E86" w:rsidRDefault="00BA0E86" w:rsidP="005E555D">
      <w:pPr>
        <w:pStyle w:val="HTMLPreformatted"/>
        <w:tabs>
          <w:tab w:val="clear" w:pos="916"/>
          <w:tab w:val="clear" w:pos="1832"/>
          <w:tab w:val="clear" w:pos="2748"/>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sz w:val="24"/>
          <w:szCs w:val="24"/>
        </w:rPr>
        <w:t>minimum value for that cell over the currently selected time steps. In other</w:t>
      </w:r>
    </w:p>
    <w:p w:rsidR="00BA0E86" w:rsidRDefault="00BA0E86" w:rsidP="005E555D">
      <w:pPr>
        <w:pStyle w:val="HTMLPreformatted"/>
        <w:tabs>
          <w:tab w:val="clear" w:pos="916"/>
          <w:tab w:val="clear" w:pos="1832"/>
          <w:tab w:val="clear" w:pos="2748"/>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words, the minimum value in cells (</w:t>
      </w:r>
      <w:r w:rsidRPr="00ED758E">
        <w:rPr>
          <w:rFonts w:ascii="Times New Roman" w:hAnsi="Times New Roman"/>
          <w:i/>
          <w:sz w:val="24"/>
          <w:szCs w:val="24"/>
        </w:rPr>
        <w:t>i,j,k,</w:t>
      </w:r>
      <w:r>
        <w:rPr>
          <w:rFonts w:ascii="Times New Roman" w:hAnsi="Times New Roman"/>
          <w:sz w:val="24"/>
          <w:szCs w:val="24"/>
        </w:rPr>
        <w:t>tmin..tmax).</w:t>
      </w:r>
    </w:p>
    <w:p w:rsidR="00BA0E86" w:rsidRDefault="00BA0E86" w:rsidP="00D75897">
      <w:pPr>
        <w:pStyle w:val="HTMLPreformatted"/>
        <w:numPr>
          <w:ilvl w:val="0"/>
          <w:numId w:val="6"/>
        </w:numPr>
        <w:tabs>
          <w:tab w:val="clear" w:pos="720"/>
          <w:tab w:val="clear" w:pos="916"/>
          <w:tab w:val="clear" w:pos="1832"/>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max</w:t>
      </w:r>
      <w:r>
        <w:rPr>
          <w:rFonts w:ascii="Times New Roman" w:hAnsi="Times New Roman"/>
          <w:sz w:val="24"/>
          <w:szCs w:val="24"/>
        </w:rPr>
        <w:tab/>
        <w:t>For each cell (</w:t>
      </w:r>
      <w:r w:rsidRPr="00ED758E">
        <w:rPr>
          <w:rFonts w:ascii="Times New Roman" w:hAnsi="Times New Roman"/>
          <w:i/>
          <w:sz w:val="24"/>
          <w:szCs w:val="24"/>
        </w:rPr>
        <w:t>i,j,k</w:t>
      </w:r>
      <w:r>
        <w:rPr>
          <w:rFonts w:ascii="Times New Roman" w:hAnsi="Times New Roman"/>
          <w:sz w:val="24"/>
          <w:szCs w:val="24"/>
        </w:rPr>
        <w:t xml:space="preserve">) in the currently selected domain, this calculates </w:t>
      </w:r>
    </w:p>
    <w:p w:rsidR="00BA0E86" w:rsidRDefault="00BA0E86" w:rsidP="005E555D">
      <w:pPr>
        <w:pStyle w:val="HTMLPreformatted"/>
        <w:tabs>
          <w:tab w:val="clear" w:pos="916"/>
          <w:tab w:val="clear" w:pos="1832"/>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the maximum value for that cell over the currently selected time steps. In </w:t>
      </w:r>
    </w:p>
    <w:p w:rsidR="00BA0E86" w:rsidRDefault="00BA0E86" w:rsidP="005E555D">
      <w:pPr>
        <w:pStyle w:val="HTMLPreformatted"/>
        <w:tabs>
          <w:tab w:val="clear" w:pos="916"/>
          <w:tab w:val="clear" w:pos="1832"/>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other words, the maximum value in cells (</w:t>
      </w:r>
      <w:r w:rsidRPr="00ED758E">
        <w:rPr>
          <w:rFonts w:ascii="Times New Roman" w:hAnsi="Times New Roman"/>
          <w:i/>
          <w:sz w:val="24"/>
          <w:szCs w:val="24"/>
        </w:rPr>
        <w:t>i,j,k,</w:t>
      </w:r>
      <w:r>
        <w:rPr>
          <w:rFonts w:ascii="Times New Roman" w:hAnsi="Times New Roman"/>
          <w:sz w:val="24"/>
          <w:szCs w:val="24"/>
        </w:rPr>
        <w:t>tmin..tmax).</w:t>
      </w:r>
    </w:p>
    <w:p w:rsidR="00BA0E86" w:rsidRDefault="00BA0E86" w:rsidP="00487485">
      <w:pPr>
        <w:pStyle w:val="HTMLPreformatted"/>
        <w:tabs>
          <w:tab w:val="clear" w:pos="916"/>
        </w:tabs>
        <w:rPr>
          <w:rFonts w:ascii="Times New Roman" w:hAnsi="Times New Roman"/>
          <w:sz w:val="24"/>
          <w:szCs w:val="24"/>
        </w:rPr>
      </w:pPr>
    </w:p>
    <w:p w:rsidR="00BA0E86" w:rsidRDefault="00BA0E86" w:rsidP="00216BDB">
      <w:pPr>
        <w:keepNext/>
        <w:rPr>
          <w:b/>
        </w:rPr>
      </w:pPr>
      <w:r>
        <w:rPr>
          <w:b/>
        </w:rPr>
        <w:t>Binary Operators</w:t>
      </w:r>
    </w:p>
    <w:p w:rsidR="00BA0E86" w:rsidRDefault="00BA0E86" w:rsidP="00216BDB">
      <w:pPr>
        <w:keepNext/>
      </w:pPr>
    </w:p>
    <w:p w:rsidR="00BA0E86" w:rsidRDefault="00BA0E86" w:rsidP="003A5CD7">
      <w:r>
        <w:t>Binary operators are not passed a value but operate on the operands to their left and right. Typically, they will return a matrix of data by performing the operation on each cell of the operand’s arrays. If both of the operands are single numbers then these binary operators will return a single number. For example:</w:t>
      </w:r>
    </w:p>
    <w:p w:rsidR="00BA0E86" w:rsidRDefault="00BA0E86" w:rsidP="003A5CD7"/>
    <w:p w:rsidR="00BA0E86" w:rsidRDefault="00BA0E86" w:rsidP="00D75897">
      <w:pPr>
        <w:pStyle w:val="TOC2"/>
        <w:numPr>
          <w:ilvl w:val="0"/>
          <w:numId w:val="14"/>
        </w:numPr>
        <w:tabs>
          <w:tab w:val="clear" w:pos="900"/>
          <w:tab w:val="clear" w:pos="1080"/>
          <w:tab w:val="left" w:pos="696"/>
        </w:tabs>
        <w:spacing w:before="0" w:line="270" w:lineRule="exact"/>
        <w:ind w:left="696" w:right="0"/>
      </w:pPr>
      <w:r>
        <w:t>O3[1] * 2</w:t>
      </w:r>
      <w:r w:rsidRPr="00ED758E">
        <w:t xml:space="preserve"> </w:t>
      </w:r>
      <w:r>
        <w:t>multiplies each item in the O3[1] array by 2 and returns the result.</w:t>
      </w:r>
    </w:p>
    <w:p w:rsidR="00BA0E86" w:rsidRDefault="00BA0E86" w:rsidP="00D75897">
      <w:pPr>
        <w:pStyle w:val="TOC2"/>
        <w:numPr>
          <w:ilvl w:val="0"/>
          <w:numId w:val="14"/>
        </w:numPr>
        <w:tabs>
          <w:tab w:val="clear" w:pos="900"/>
          <w:tab w:val="clear" w:pos="1080"/>
          <w:tab w:val="left" w:pos="696"/>
        </w:tabs>
        <w:spacing w:before="60" w:line="270" w:lineRule="exact"/>
        <w:ind w:left="691" w:right="0"/>
      </w:pPr>
      <w:r>
        <w:t>O3[1] * O3[3] multiplies each item in the O3[1] array by the corresponding item in the O3[3] array and returns the result. (Note that this assumes that the arrays are of equivalent shape.)</w:t>
      </w:r>
    </w:p>
    <w:p w:rsidR="00BA0E86" w:rsidRDefault="00BA0E86" w:rsidP="00D75897">
      <w:pPr>
        <w:numPr>
          <w:ilvl w:val="0"/>
          <w:numId w:val="14"/>
        </w:numPr>
        <w:tabs>
          <w:tab w:val="clear" w:pos="1080"/>
          <w:tab w:val="left" w:pos="-1440"/>
          <w:tab w:val="left" w:pos="696"/>
        </w:tabs>
        <w:spacing w:before="60"/>
        <w:ind w:left="691"/>
      </w:pPr>
      <w:r>
        <w:t>3 * 2</w:t>
      </w:r>
      <w:r w:rsidRPr="00ED758E">
        <w:t xml:space="preserve"> </w:t>
      </w:r>
      <w:r>
        <w:t>simply multiplies 3 by 2.</w:t>
      </w:r>
    </w:p>
    <w:p w:rsidR="00BA0E86" w:rsidRDefault="00BA0E86" w:rsidP="00487485"/>
    <w:p w:rsidR="00BA0E86" w:rsidRDefault="00BA0E86" w:rsidP="00487485">
      <w:r>
        <w:t>The binary operators:</w:t>
      </w:r>
    </w:p>
    <w:p w:rsidR="00BA0E86" w:rsidRDefault="00BA0E86" w:rsidP="00487485"/>
    <w:p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ind w:left="725" w:hanging="348"/>
        <w:rPr>
          <w:rFonts w:ascii="Times New Roman" w:hAnsi="Times New Roman"/>
          <w:sz w:val="24"/>
          <w:szCs w:val="24"/>
        </w:rPr>
      </w:pPr>
      <w:r>
        <w:rPr>
          <w:rFonts w:ascii="Times New Roman" w:hAnsi="Times New Roman"/>
          <w:b/>
          <w:bCs/>
          <w:sz w:val="24"/>
          <w:szCs w:val="24"/>
        </w:rPr>
        <w:t>+</w:t>
      </w:r>
      <w:r>
        <w:rPr>
          <w:rFonts w:ascii="Times New Roman" w:hAnsi="Times New Roman"/>
          <w:b/>
          <w:sz w:val="24"/>
          <w:szCs w:val="24"/>
        </w:rPr>
        <w:t xml:space="preserve"> </w:t>
      </w:r>
      <w:r w:rsidRPr="00ED758E">
        <w:rPr>
          <w:rFonts w:ascii="Times New Roman" w:hAnsi="Times New Roman"/>
          <w:sz w:val="24"/>
          <w:szCs w:val="24"/>
        </w:rPr>
        <w:tab/>
      </w:r>
      <w:r>
        <w:rPr>
          <w:rFonts w:ascii="Times New Roman" w:hAnsi="Times New Roman"/>
          <w:sz w:val="24"/>
          <w:szCs w:val="24"/>
        </w:rPr>
        <w:t>Returns the sum of the operands</w:t>
      </w:r>
    </w:p>
    <w:p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sz w:val="24"/>
          <w:szCs w:val="24"/>
        </w:rPr>
        <w:t xml:space="preserve">- </w:t>
      </w:r>
      <w:r w:rsidRPr="00ED758E">
        <w:rPr>
          <w:rFonts w:ascii="Times New Roman" w:hAnsi="Times New Roman"/>
          <w:sz w:val="24"/>
          <w:szCs w:val="24"/>
        </w:rPr>
        <w:tab/>
      </w:r>
      <w:r>
        <w:rPr>
          <w:rFonts w:ascii="Times New Roman" w:hAnsi="Times New Roman"/>
          <w:sz w:val="24"/>
          <w:szCs w:val="24"/>
        </w:rPr>
        <w:t>Returns the difference of the operands</w:t>
      </w:r>
    </w:p>
    <w:p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product of the operands</w:t>
      </w:r>
    </w:p>
    <w:p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ratio of the operands</w:t>
      </w:r>
    </w:p>
    <w:p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left operand raised to the power of the right operand.</w:t>
      </w:r>
    </w:p>
    <w:p w:rsidR="00BA0E86" w:rsidRDefault="00BA0E86" w:rsidP="00487485"/>
    <w:p w:rsidR="00BA0E86" w:rsidRDefault="00BA0E86" w:rsidP="00487485">
      <w:pPr>
        <w:pStyle w:val="BodyTextIndent"/>
        <w:spacing w:after="0"/>
        <w:ind w:left="0"/>
      </w:pPr>
      <w:r>
        <w:t>Boolean binary operators return either 1 or 0 in each cell of the resulting matrix. If the operands are single numbers, then a single 1 or 0 is returned. The Boolean binary operators:</w:t>
      </w:r>
    </w:p>
    <w:p w:rsidR="00BA0E86" w:rsidRDefault="00BA0E86" w:rsidP="00487485">
      <w:pPr>
        <w:pStyle w:val="BodyTextIndent"/>
        <w:spacing w:after="0"/>
        <w:ind w:left="0"/>
      </w:pPr>
    </w:p>
    <w:p w:rsidR="00BA0E86" w:rsidRDefault="00BA0E86" w:rsidP="00D75897">
      <w:pPr>
        <w:pStyle w:val="HTMLPreformatted"/>
        <w:numPr>
          <w:ilvl w:val="0"/>
          <w:numId w:val="8"/>
        </w:numPr>
        <w:tabs>
          <w:tab w:val="clear" w:pos="720"/>
          <w:tab w:val="clear" w:pos="916"/>
          <w:tab w:val="clear" w:pos="1832"/>
          <w:tab w:val="clear" w:pos="2748"/>
          <w:tab w:val="clear" w:pos="3664"/>
          <w:tab w:val="num" w:pos="-1440"/>
          <w:tab w:val="left" w:pos="-720"/>
          <w:tab w:val="left" w:pos="725"/>
          <w:tab w:val="left" w:leader="dot" w:pos="1685"/>
        </w:tabs>
        <w:ind w:left="725" w:hanging="377"/>
        <w:rPr>
          <w:rFonts w:ascii="Times New Roman" w:hAnsi="Times New Roman"/>
          <w:sz w:val="24"/>
          <w:szCs w:val="24"/>
        </w:rPr>
      </w:pPr>
      <w:r>
        <w:rPr>
          <w:rFonts w:ascii="Times New Roman" w:hAnsi="Times New Roman"/>
          <w:b/>
          <w:bCs/>
          <w:sz w:val="24"/>
          <w:szCs w:val="24"/>
        </w:rPr>
        <w:t>&lt;</w:t>
      </w:r>
      <w:r>
        <w:rPr>
          <w:rFonts w:ascii="Times New Roman" w:hAnsi="Times New Roman"/>
          <w:sz w:val="24"/>
          <w:szCs w:val="24"/>
        </w:rPr>
        <w:t xml:space="preserve"> </w:t>
      </w:r>
      <w:r>
        <w:rPr>
          <w:rFonts w:ascii="Times New Roman" w:hAnsi="Times New Roman"/>
          <w:sz w:val="24"/>
          <w:szCs w:val="24"/>
        </w:rPr>
        <w:tab/>
        <w:t>Returns 1 if the left operand is less than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&lt;=</w:t>
      </w:r>
      <w:r>
        <w:rPr>
          <w:rFonts w:ascii="Times New Roman" w:hAnsi="Times New Roman"/>
          <w:sz w:val="24"/>
          <w:szCs w:val="24"/>
        </w:rPr>
        <w:t xml:space="preserve"> </w:t>
      </w:r>
      <w:r>
        <w:rPr>
          <w:rFonts w:ascii="Times New Roman" w:hAnsi="Times New Roman"/>
          <w:sz w:val="24"/>
          <w:szCs w:val="24"/>
        </w:rPr>
        <w:tab/>
        <w:t>Returns 1 if the left operand is less than or equal to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 xml:space="preserve">&gt; </w:t>
      </w:r>
      <w:r w:rsidRPr="00ED758E">
        <w:rPr>
          <w:rFonts w:ascii="Times New Roman" w:hAnsi="Times New Roman"/>
          <w:bCs/>
          <w:sz w:val="24"/>
          <w:szCs w:val="24"/>
        </w:rPr>
        <w:tab/>
      </w:r>
      <w:r>
        <w:rPr>
          <w:rFonts w:ascii="Times New Roman" w:hAnsi="Times New Roman"/>
          <w:sz w:val="24"/>
          <w:szCs w:val="24"/>
        </w:rPr>
        <w:t>Returns 1 if the left operand is greater than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&gt;=</w:t>
      </w:r>
      <w:r>
        <w:rPr>
          <w:rFonts w:ascii="Times New Roman" w:hAnsi="Times New Roman"/>
          <w:sz w:val="24"/>
          <w:szCs w:val="24"/>
        </w:rPr>
        <w:t xml:space="preserve"> </w:t>
      </w:r>
      <w:r>
        <w:rPr>
          <w:rFonts w:ascii="Times New Roman" w:hAnsi="Times New Roman"/>
          <w:sz w:val="24"/>
          <w:szCs w:val="24"/>
        </w:rPr>
        <w:tab/>
        <w:t>Returns 1 if the left operand is greater than or equal to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Pr>
          <w:rFonts w:ascii="Times New Roman" w:hAnsi="Times New Roman"/>
          <w:sz w:val="24"/>
          <w:szCs w:val="24"/>
        </w:rPr>
        <w:tab/>
        <w:t>Returns 1 if the left operand is not equal to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Pr>
          <w:rFonts w:ascii="Times New Roman" w:hAnsi="Times New Roman"/>
          <w:sz w:val="24"/>
          <w:szCs w:val="24"/>
        </w:rPr>
        <w:tab/>
        <w:t>Returns 1 if the left operand is equal to the right operand, else 0.</w:t>
      </w:r>
    </w:p>
    <w:p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&amp;&amp;</w:t>
      </w:r>
      <w:r>
        <w:rPr>
          <w:rFonts w:ascii="Times New Roman" w:hAnsi="Times New Roman"/>
          <w:sz w:val="24"/>
          <w:szCs w:val="24"/>
        </w:rPr>
        <w:t xml:space="preserve"> </w:t>
      </w:r>
      <w:r>
        <w:rPr>
          <w:rFonts w:ascii="Times New Roman" w:hAnsi="Times New Roman"/>
          <w:sz w:val="24"/>
          <w:szCs w:val="24"/>
        </w:rPr>
        <w:tab/>
        <w:t>Returns 1 if both operands are non-zero, else 0.</w:t>
      </w:r>
    </w:p>
    <w:p w:rsidR="00BA0E86" w:rsidRDefault="00BA0E86" w:rsidP="00D75897">
      <w:pPr>
        <w:pStyle w:val="HTMLPreformatted"/>
        <w:numPr>
          <w:ilvl w:val="0"/>
          <w:numId w:val="8"/>
        </w:numPr>
        <w:tabs>
          <w:tab w:val="clear" w:pos="720"/>
          <w:tab w:val="clear" w:pos="916"/>
          <w:tab w:val="clear" w:pos="1832"/>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 xml:space="preserve">|| </w:t>
      </w:r>
      <w:r>
        <w:rPr>
          <w:rFonts w:ascii="Times New Roman" w:hAnsi="Times New Roman"/>
          <w:sz w:val="24"/>
          <w:szCs w:val="24"/>
        </w:rPr>
        <w:tab/>
        <w:t>Returns 1 if either operand is non-zero, else 0.</w:t>
      </w:r>
    </w:p>
    <w:p w:rsidR="00BA0E86" w:rsidRDefault="00BA0E86" w:rsidP="00487485">
      <w:pPr>
        <w:rPr>
          <w:b/>
        </w:rPr>
      </w:pPr>
    </w:p>
    <w:p w:rsidR="00BA0E86" w:rsidRDefault="00BA0E86" w:rsidP="00487485">
      <w:pPr>
        <w:rPr>
          <w:b/>
        </w:rPr>
      </w:pPr>
      <w:r>
        <w:rPr>
          <w:b/>
        </w:rPr>
        <w:t>Time Step Index</w:t>
      </w:r>
    </w:p>
    <w:p w:rsidR="00BA0E86" w:rsidRDefault="00BA0E86" w:rsidP="00487485"/>
    <w:p w:rsidR="00BA0E86" w:rsidRDefault="00BA0E86" w:rsidP="00C8074C">
      <w:r>
        <w:t>A time step index can be specified after a variable name. For example, “O3[1]:0” is the value of the O3[1] variable at the first time step.</w:t>
      </w:r>
    </w:p>
    <w:p w:rsidR="00BA0E86" w:rsidRDefault="00BA0E86" w:rsidP="003D762C">
      <w:pPr>
        <w:pStyle w:val="Heading1"/>
      </w:pPr>
      <w:bookmarkStart w:id="574" w:name="_Toc197166182"/>
      <w:r>
        <w:t xml:space="preserve"> </w:t>
      </w:r>
      <w:bookmarkStart w:id="575" w:name="_Toc292295104"/>
      <w:bookmarkStart w:id="576" w:name="_Toc294621925"/>
      <w:r w:rsidR="003D762C">
        <w:t xml:space="preserve">VERDI </w:t>
      </w:r>
      <w:r w:rsidR="00BA5B0F">
        <w:t xml:space="preserve">Batch </w:t>
      </w:r>
      <w:r>
        <w:t>Script Editor</w:t>
      </w:r>
      <w:bookmarkEnd w:id="575"/>
      <w:bookmarkEnd w:id="576"/>
    </w:p>
    <w:p w:rsidR="00402C29" w:rsidRDefault="00402C29" w:rsidP="00F237C1"/>
    <w:p w:rsidR="00BA0E86" w:rsidRDefault="00402C29" w:rsidP="00402C29">
      <w:r>
        <w:t>To open the Script Editor, use File&gt;View Script Editor</w:t>
      </w:r>
      <w:r w:rsidR="00D66DC7">
        <w:t>,</w:t>
      </w:r>
      <w:r>
        <w:t xml:space="preserve"> as shown in </w:t>
      </w:r>
      <w:r w:rsidR="00D66DC7">
        <w:t>F</w:t>
      </w:r>
      <w:r>
        <w:t>igure 17</w:t>
      </w:r>
      <w:r w:rsidR="00B13B1E">
        <w:t>-</w:t>
      </w:r>
      <w:r>
        <w:t>1</w:t>
      </w:r>
      <w:r w:rsidR="00B81E00">
        <w:t xml:space="preserve">  Prior running a batch script, remove all datasets from the dataset list. To remove a dataset, click on each dataset in the dataset panel and press the yellow minus button.</w:t>
      </w:r>
    </w:p>
    <w:p w:rsidR="00BA0E86" w:rsidRDefault="00BA0E86" w:rsidP="008E490D">
      <w:pPr>
        <w:pStyle w:val="Figureheading"/>
      </w:pPr>
      <w:bookmarkStart w:id="577" w:name="_Toc294622037"/>
      <w:r>
        <w:t>Figure 17-1</w:t>
      </w:r>
      <w:r w:rsidR="00D66DC7">
        <w:t>.</w:t>
      </w:r>
      <w:r w:rsidR="004369F0">
        <w:t xml:space="preserve"> File: </w:t>
      </w:r>
      <w:r>
        <w:t>View Script Editor</w:t>
      </w:r>
      <w:bookmarkEnd w:id="577"/>
    </w:p>
    <w:p w:rsidR="00BA0E86" w:rsidRDefault="000E1BC6" w:rsidP="00F237C1">
      <w:pPr>
        <w:jc w:val="center"/>
      </w:pPr>
      <w:r>
        <w:rPr>
          <w:noProof/>
        </w:rPr>
        <w:drawing>
          <wp:inline distT="0" distB="0" distL="0" distR="0" wp14:anchorId="6A695A0F" wp14:editId="66B0E523">
            <wp:extent cx="1362075" cy="1714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62075" cy="1714500"/>
                    </a:xfrm>
                    <a:prstGeom prst="rect">
                      <a:avLst/>
                    </a:prstGeom>
                    <a:noFill/>
                    <a:ln>
                      <a:noFill/>
                    </a:ln>
                  </pic:spPr>
                </pic:pic>
              </a:graphicData>
            </a:graphic>
          </wp:inline>
        </w:drawing>
      </w:r>
    </w:p>
    <w:p w:rsidR="00402C29" w:rsidRDefault="00402C29" w:rsidP="00402C29"/>
    <w:p w:rsidR="00402C29" w:rsidRDefault="00402C29" w:rsidP="00D66DC7">
      <w:r>
        <w:t xml:space="preserve">An </w:t>
      </w:r>
      <w:r w:rsidRPr="009C5A52">
        <w:rPr>
          <w:b/>
          <w:bCs/>
        </w:rPr>
        <w:t>Open</w:t>
      </w:r>
      <w:r>
        <w:t xml:space="preserve"> pop-up window will be displayed, </w:t>
      </w:r>
      <w:r w:rsidR="004369F0">
        <w:t>click on a</w:t>
      </w:r>
      <w:r>
        <w:t xml:space="preserve"> sample script file in the VERDI_</w:t>
      </w:r>
      <w:r w:rsidR="00215730">
        <w:t>1.4</w:t>
      </w:r>
      <w:r>
        <w:t xml:space="preserve">/data/scripts directory </w:t>
      </w:r>
      <w:r w:rsidR="00D66DC7">
        <w:t>(</w:t>
      </w:r>
      <w:r>
        <w:t>Figure 17</w:t>
      </w:r>
      <w:r w:rsidR="00B13B1E">
        <w:t>-</w:t>
      </w:r>
      <w:r>
        <w:t>2</w:t>
      </w:r>
      <w:r w:rsidR="00D66DC7">
        <w:t>)</w:t>
      </w:r>
      <w:r w:rsidR="004369F0">
        <w:t>.</w:t>
      </w:r>
    </w:p>
    <w:p w:rsidR="00BA0E86" w:rsidRDefault="00BA0E86" w:rsidP="008E490D"/>
    <w:p w:rsidR="00BA0E86" w:rsidRDefault="00BA0E86" w:rsidP="00D66DC7">
      <w:pPr>
        <w:pStyle w:val="Figureheading"/>
      </w:pPr>
      <w:bookmarkStart w:id="578" w:name="_Toc294622038"/>
      <w:r>
        <w:lastRenderedPageBreak/>
        <w:t>Figure 17-2</w:t>
      </w:r>
      <w:r w:rsidR="00D66DC7">
        <w:t>.</w:t>
      </w:r>
      <w:r>
        <w:t xml:space="preserve"> Open </w:t>
      </w:r>
      <w:r w:rsidR="00D66DC7">
        <w:t>Pop-up Window</w:t>
      </w:r>
      <w:bookmarkEnd w:id="578"/>
    </w:p>
    <w:p w:rsidR="00BA0E86" w:rsidRDefault="000E1BC6" w:rsidP="00F12893">
      <w:pPr>
        <w:jc w:val="center"/>
      </w:pPr>
      <w:r>
        <w:rPr>
          <w:noProof/>
        </w:rPr>
        <w:drawing>
          <wp:inline distT="0" distB="0" distL="0" distR="0" wp14:anchorId="2B535AF0" wp14:editId="37D48041">
            <wp:extent cx="5695950" cy="4124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95950" cy="4124325"/>
                    </a:xfrm>
                    <a:prstGeom prst="rect">
                      <a:avLst/>
                    </a:prstGeom>
                    <a:noFill/>
                    <a:ln>
                      <a:noFill/>
                    </a:ln>
                  </pic:spPr>
                </pic:pic>
              </a:graphicData>
            </a:graphic>
          </wp:inline>
        </w:drawing>
      </w:r>
    </w:p>
    <w:p w:rsidR="00BA0E86" w:rsidRDefault="00BA0E86" w:rsidP="000A56B0"/>
    <w:p w:rsidR="00BA0E86" w:rsidRDefault="004369F0" w:rsidP="00E363A6">
      <w:r>
        <w:t xml:space="preserve">After you </w:t>
      </w:r>
      <w:r w:rsidR="00B81E00">
        <w:t xml:space="preserve">select a script file and </w:t>
      </w:r>
      <w:r>
        <w:t>click Open in the Open pop-up window, t</w:t>
      </w:r>
      <w:r w:rsidR="00BA0E86">
        <w:t>he Script Editor window</w:t>
      </w:r>
      <w:r w:rsidR="00E363A6">
        <w:t xml:space="preserve"> (Figures 17-3 and 17-4) </w:t>
      </w:r>
      <w:r w:rsidR="00BA0E86">
        <w:t xml:space="preserve">will appear in the right hand side of VERDI.  The Script Editor allows </w:t>
      </w:r>
      <w:r w:rsidR="00E363A6">
        <w:t>you</w:t>
      </w:r>
      <w:r w:rsidR="00BA0E86">
        <w:t xml:space="preserve"> to edit, save</w:t>
      </w:r>
      <w:r w:rsidR="00E363A6">
        <w:t>,</w:t>
      </w:r>
      <w:r w:rsidR="00BA0E86">
        <w:t xml:space="preserve"> and run batch scripts within VERDI.  The Batch Scripting Language used for the VERDI Script Editor is described in the header of the sample text format script files </w:t>
      </w:r>
      <w:r w:rsidR="00E363A6">
        <w:t>(</w:t>
      </w:r>
      <w:r w:rsidR="00BA0E86">
        <w:t>Figure 17</w:t>
      </w:r>
      <w:r w:rsidR="00E363A6">
        <w:t>-</w:t>
      </w:r>
      <w:r w:rsidR="00BA0E86">
        <w:t>3</w:t>
      </w:r>
      <w:r w:rsidR="00E363A6">
        <w:t>)</w:t>
      </w:r>
      <w:r w:rsidR="00BA0E86">
        <w:t xml:space="preserve">.  </w:t>
      </w:r>
    </w:p>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0A56B0"/>
    <w:p w:rsidR="00BA0E86" w:rsidRDefault="00BA0E86" w:rsidP="008E490D">
      <w:pPr>
        <w:pStyle w:val="Figureheading"/>
      </w:pPr>
      <w:bookmarkStart w:id="579" w:name="_Toc294622039"/>
      <w:r>
        <w:lastRenderedPageBreak/>
        <w:t>Figure 17-3</w:t>
      </w:r>
      <w:r w:rsidR="00D66DC7">
        <w:t>.</w:t>
      </w:r>
      <w:r>
        <w:t xml:space="preserve"> Top of Sample Script File – VERDI_</w:t>
      </w:r>
      <w:r w:rsidR="00215730">
        <w:t>1.4</w:t>
      </w:r>
      <w:r>
        <w:t>/data/scripts/file_patterns.txt</w:t>
      </w:r>
      <w:bookmarkEnd w:id="579"/>
    </w:p>
    <w:p w:rsidR="00BA0E86" w:rsidRDefault="000C3EDE" w:rsidP="00466662">
      <w:pPr>
        <w:jc w:val="center"/>
      </w:pPr>
      <w:r>
        <w:rPr>
          <w:noProof/>
        </w:rPr>
        <w:drawing>
          <wp:inline distT="0" distB="0" distL="0" distR="0" wp14:anchorId="6E4919FF" wp14:editId="05774A6B">
            <wp:extent cx="5943600" cy="422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229735"/>
                    </a:xfrm>
                    <a:prstGeom prst="rect">
                      <a:avLst/>
                    </a:prstGeom>
                  </pic:spPr>
                </pic:pic>
              </a:graphicData>
            </a:graphic>
          </wp:inline>
        </w:drawing>
      </w:r>
    </w:p>
    <w:p w:rsidR="00BA0E86" w:rsidRDefault="00BA0E86" w:rsidP="00F237C1">
      <w:pPr>
        <w:pStyle w:val="Figureheading"/>
      </w:pPr>
      <w:bookmarkStart w:id="580" w:name="_Toc294622040"/>
      <w:r>
        <w:lastRenderedPageBreak/>
        <w:t>Figure 17-4</w:t>
      </w:r>
      <w:r w:rsidR="00D66DC7">
        <w:t>.</w:t>
      </w:r>
      <w:r>
        <w:t xml:space="preserve"> Bottom of Sample Script File – VERDI_</w:t>
      </w:r>
      <w:r w:rsidR="00215730">
        <w:t>1.4</w:t>
      </w:r>
      <w:r>
        <w:t>/data/scripts/tile_patterns.txt</w:t>
      </w:r>
      <w:bookmarkEnd w:id="580"/>
    </w:p>
    <w:p w:rsidR="00BA0E86" w:rsidRDefault="000C3EDE" w:rsidP="00F12893">
      <w:pPr>
        <w:jc w:val="center"/>
      </w:pPr>
      <w:r>
        <w:rPr>
          <w:noProof/>
        </w:rPr>
        <w:drawing>
          <wp:inline distT="0" distB="0" distL="0" distR="0" wp14:anchorId="4C6EAB3C" wp14:editId="4CABF7C2">
            <wp:extent cx="594360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380105"/>
                    </a:xfrm>
                    <a:prstGeom prst="rect">
                      <a:avLst/>
                    </a:prstGeom>
                  </pic:spPr>
                </pic:pic>
              </a:graphicData>
            </a:graphic>
          </wp:inline>
        </w:drawing>
      </w:r>
    </w:p>
    <w:p w:rsidR="00BA0E86" w:rsidRDefault="00BA0E86" w:rsidP="00466662"/>
    <w:p w:rsidR="001D2A55" w:rsidRDefault="001D2A55" w:rsidP="009C5A52">
      <w:pPr>
        <w:spacing w:before="240"/>
      </w:pPr>
      <w:r>
        <w:t>As shown in Figure</w:t>
      </w:r>
      <w:r w:rsidR="000C3EDE">
        <w:t>s</w:t>
      </w:r>
      <w:r>
        <w:t xml:space="preserve"> 17-</w:t>
      </w:r>
      <w:r w:rsidR="000C3EDE">
        <w:t>3 and17-</w:t>
      </w:r>
      <w:r>
        <w:t xml:space="preserve">4, the Batch Script File format consists of two blocks, a Global block and a Task Block.  The Global block allows a user to specify a set of parameters </w:t>
      </w:r>
      <w:r w:rsidR="00BE7B75">
        <w:t xml:space="preserve">(such as the file and directory names) </w:t>
      </w:r>
      <w:r>
        <w:t>on which all other tasks will be performed.  In this block, the user can specify any parameters that will be used to run any other tasks.  If in any other Task block, the same parameters are specified with different values, these values will over-write the values specified in the Global block. One Global Block is used to specify the common parameters shared by all Task blocks, and multiple task blocks can be defined, to specify the type of batch operations that will be performed, such as defining formulas and creating plots</w:t>
      </w:r>
    </w:p>
    <w:p w:rsidR="00BA0E86" w:rsidRDefault="00BA0E86" w:rsidP="009C5A52">
      <w:pPr>
        <w:spacing w:before="240"/>
      </w:pPr>
      <w:r>
        <w:t xml:space="preserve">Prior to running a batch script within the Script Editor, all datasets must be unloaded.  </w:t>
      </w:r>
      <w:r w:rsidR="00027552">
        <w:t>If they are not, a</w:t>
      </w:r>
      <w:r>
        <w:t xml:space="preserve"> pop-up warning message</w:t>
      </w:r>
      <w:r w:rsidR="00027552">
        <w:t xml:space="preserve"> will appear (Figure 17-5)</w:t>
      </w:r>
      <w:r>
        <w:t xml:space="preserve"> requesting that all datasets be unloaded prior to running a batch script in the script editor.</w:t>
      </w:r>
    </w:p>
    <w:p w:rsidR="00B613A5" w:rsidRDefault="00B613A5" w:rsidP="00B613A5">
      <w:pPr>
        <w:pStyle w:val="Figureheading"/>
      </w:pPr>
      <w:bookmarkStart w:id="581" w:name="_Toc294622041"/>
      <w:r>
        <w:t>Figure 17-5. Close Dataset(s) Warning Message</w:t>
      </w:r>
      <w:bookmarkEnd w:id="581"/>
    </w:p>
    <w:p w:rsidR="00B613A5" w:rsidRDefault="000E1BC6" w:rsidP="00B613A5">
      <w:pPr>
        <w:spacing w:before="240"/>
        <w:jc w:val="center"/>
      </w:pPr>
      <w:r>
        <w:rPr>
          <w:noProof/>
        </w:rPr>
        <w:drawing>
          <wp:inline distT="0" distB="0" distL="0" distR="0" wp14:anchorId="7C4CBAF2" wp14:editId="26ACBE37">
            <wp:extent cx="3609975"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09975" cy="1200150"/>
                    </a:xfrm>
                    <a:prstGeom prst="rect">
                      <a:avLst/>
                    </a:prstGeom>
                    <a:noFill/>
                    <a:ln>
                      <a:noFill/>
                    </a:ln>
                  </pic:spPr>
                </pic:pic>
              </a:graphicData>
            </a:graphic>
          </wp:inline>
        </w:drawing>
      </w:r>
    </w:p>
    <w:p w:rsidR="00BA0E86" w:rsidRDefault="00BA0E86" w:rsidP="009C5A52">
      <w:pPr>
        <w:spacing w:before="240"/>
      </w:pPr>
      <w:r>
        <w:lastRenderedPageBreak/>
        <w:t xml:space="preserve">The multifiles.txt sample script </w:t>
      </w:r>
      <w:r w:rsidR="00BF1A45">
        <w:t xml:space="preserve">that is </w:t>
      </w:r>
      <w:r w:rsidR="00056E63">
        <w:t xml:space="preserve">provided as </w:t>
      </w:r>
      <w:r w:rsidR="00BF1A45">
        <w:t xml:space="preserve">part of the VERDI </w:t>
      </w:r>
      <w:r w:rsidR="00215730">
        <w:t>1.4</w:t>
      </w:r>
      <w:r w:rsidR="00BF1A45">
        <w:t xml:space="preserve"> release </w:t>
      </w:r>
      <w:r>
        <w:t xml:space="preserve">demonstrates </w:t>
      </w:r>
      <w:r w:rsidR="00BF1A45">
        <w:t xml:space="preserve">how to </w:t>
      </w:r>
      <w:r>
        <w:t>create a tile plot that uses a mathematical combination of variables, an excerpt of which is shown here:</w:t>
      </w:r>
    </w:p>
    <w:p w:rsidR="00BA0E86" w:rsidRDefault="00BA0E86" w:rsidP="00E10217"/>
    <w:p w:rsidR="00056E63" w:rsidRDefault="00BA0E86" w:rsidP="00E10217">
      <w:r>
        <w:t xml:space="preserve">&lt;Task&gt; </w:t>
      </w:r>
      <w:r>
        <w:br/>
        <w:t xml:space="preserve">dir=D:\\verdi-dist2\\data\\model </w:t>
      </w:r>
      <w:r>
        <w:br/>
        <w:t xml:space="preserve">f=copy.36k.O3MAX </w:t>
      </w:r>
      <w:r>
        <w:br/>
        <w:t xml:space="preserve">f=CCTM46_P16.baseO2a.36k.O3MAX </w:t>
      </w:r>
      <w:r>
        <w:br/>
        <w:t xml:space="preserve">f=another.36k.O3MAX </w:t>
      </w:r>
      <w:r>
        <w:br/>
        <w:t xml:space="preserve">s=O3[1]-O3[2]+O3[3]*2 </w:t>
      </w:r>
      <w:r>
        <w:br/>
        <w:t xml:space="preserve">gtype=tile </w:t>
      </w:r>
      <w:r>
        <w:br/>
        <w:t xml:space="preserve">saveImage=jpeg </w:t>
      </w:r>
      <w:r>
        <w:br/>
        <w:t xml:space="preserve">imageDir=D:\\verdi-dist2 </w:t>
      </w:r>
      <w:r>
        <w:br/>
        <w:t xml:space="preserve">imageFile=three_components_36k.O3MAX </w:t>
      </w:r>
      <w:r>
        <w:br/>
        <w:t>&lt;/Task&gt;</w:t>
      </w:r>
    </w:p>
    <w:p w:rsidR="00C20818" w:rsidRDefault="00C20818" w:rsidP="00E10217"/>
    <w:p w:rsidR="00056E63" w:rsidRDefault="00B613A5" w:rsidP="00E10217">
      <w:r>
        <w:t>The above</w:t>
      </w:r>
      <w:r w:rsidR="00056E63">
        <w:t xml:space="preserve"> task specifies the name of three input files.  The input files are assigned a number based on the order that they are specified. </w:t>
      </w:r>
    </w:p>
    <w:p w:rsidR="00056E63" w:rsidRDefault="005356A4" w:rsidP="00E10217">
      <w:r>
        <w:t>[1]=</w:t>
      </w:r>
      <w:r w:rsidR="00056E63">
        <w:t>Copy.36k.O3MAX</w:t>
      </w:r>
    </w:p>
    <w:p w:rsidR="00056E63" w:rsidRDefault="005356A4" w:rsidP="00E10217">
      <w:r>
        <w:t>[2]=</w:t>
      </w:r>
      <w:r w:rsidR="00056E63">
        <w:t xml:space="preserve">CCTM46_P16.baseO2a.36k.O3MAX </w:t>
      </w:r>
    </w:p>
    <w:p w:rsidR="00056E63" w:rsidRDefault="005356A4" w:rsidP="00E10217">
      <w:r>
        <w:t>[3]=</w:t>
      </w:r>
      <w:r w:rsidR="00056E63">
        <w:t>another.36k.O3MAX</w:t>
      </w:r>
    </w:p>
    <w:p w:rsidR="00B839F1" w:rsidRDefault="00B839F1" w:rsidP="00E10217">
      <w:pPr>
        <w:numPr>
          <w:ins w:id="582" w:author="Donna Schwede" w:date="2010-06-16T13:27:00Z"/>
        </w:numPr>
      </w:pPr>
    </w:p>
    <w:p w:rsidR="00B613A5" w:rsidRDefault="00056E63" w:rsidP="00E10217">
      <w:r>
        <w:t>s=</w:t>
      </w:r>
      <w:r w:rsidR="00B613A5">
        <w:t>O3[1]-O3[2]+O3[3]*2</w:t>
      </w:r>
      <w:r>
        <w:t>’ defines a formula that uses variables from the three filenames</w:t>
      </w:r>
    </w:p>
    <w:p w:rsidR="00B613A5" w:rsidRDefault="00B613A5" w:rsidP="00E10217">
      <w:r>
        <w:t>This formula takes ozone in file 1 and subtracts the ozone in file 2 and adds two times the ozone in file 3.</w:t>
      </w:r>
    </w:p>
    <w:p w:rsidR="00B839F1" w:rsidRDefault="00B839F1" w:rsidP="00E10217">
      <w:pPr>
        <w:numPr>
          <w:ins w:id="583" w:author="Donna Schwede" w:date="2010-06-16T13:27:00Z"/>
        </w:numPr>
      </w:pPr>
    </w:p>
    <w:p w:rsidR="00B613A5" w:rsidRDefault="00B613A5" w:rsidP="00E10217">
      <w:r>
        <w:t>The type of plot is specified as a tile plot</w:t>
      </w:r>
      <w:r w:rsidR="005356A4">
        <w:t xml:space="preserve"> by setting </w:t>
      </w:r>
      <w:r w:rsidR="009D38A0">
        <w:t xml:space="preserve">the parameter </w:t>
      </w:r>
      <w:r w:rsidR="005356A4">
        <w:t>g</w:t>
      </w:r>
      <w:r w:rsidR="0010686A">
        <w:t>t</w:t>
      </w:r>
      <w:r w:rsidR="005356A4">
        <w:t>ype to tile</w:t>
      </w:r>
      <w:r w:rsidR="009D38A0">
        <w:t>; ie. gtype=tile</w:t>
      </w:r>
      <w:r w:rsidR="005356A4">
        <w:t>.</w:t>
      </w:r>
    </w:p>
    <w:p w:rsidR="00B839F1" w:rsidRDefault="00B839F1" w:rsidP="00E10217">
      <w:pPr>
        <w:numPr>
          <w:ins w:id="584" w:author="Donna Schwede" w:date="2010-06-16T13:27:00Z"/>
        </w:numPr>
      </w:pPr>
    </w:p>
    <w:p w:rsidR="00B613A5" w:rsidRDefault="00B613A5" w:rsidP="00E10217">
      <w:r>
        <w:t>T</w:t>
      </w:r>
      <w:r w:rsidR="00056E63">
        <w:t xml:space="preserve">he image file format </w:t>
      </w:r>
      <w:r w:rsidR="005356A4">
        <w:t xml:space="preserve">is specified by setting </w:t>
      </w:r>
      <w:r w:rsidR="009D38A0">
        <w:t xml:space="preserve">the parameter </w:t>
      </w:r>
      <w:r w:rsidR="005356A4">
        <w:t>saveImage to jpeg</w:t>
      </w:r>
      <w:r w:rsidR="009D38A0">
        <w:t>; ie. saveImage=jpeg</w:t>
      </w:r>
      <w:r w:rsidR="005356A4">
        <w:t>.</w:t>
      </w:r>
    </w:p>
    <w:p w:rsidR="00B839F1" w:rsidRDefault="00B839F1" w:rsidP="00E10217">
      <w:pPr>
        <w:numPr>
          <w:ins w:id="585" w:author="Donna Schwede" w:date="2010-06-16T13:27:00Z"/>
        </w:numPr>
      </w:pPr>
    </w:p>
    <w:p w:rsidR="00B613A5" w:rsidRDefault="00B613A5" w:rsidP="00E10217">
      <w:r>
        <w:t>T</w:t>
      </w:r>
      <w:r w:rsidR="00056E63">
        <w:t>he output directory where the images will be stored</w:t>
      </w:r>
      <w:r w:rsidR="005356A4">
        <w:t xml:space="preserve"> is specified by</w:t>
      </w:r>
      <w:r w:rsidR="009D38A0">
        <w:t xml:space="preserve"> setting the parameter imageDir; ie. </w:t>
      </w:r>
      <w:r w:rsidR="00056E63">
        <w:t>imageDir</w:t>
      </w:r>
      <w:r>
        <w:t>=D:\\verdi-dis2</w:t>
      </w:r>
      <w:r w:rsidR="005356A4">
        <w:t>.</w:t>
      </w:r>
    </w:p>
    <w:p w:rsidR="00B839F1" w:rsidRDefault="00B839F1" w:rsidP="00E10217">
      <w:pPr>
        <w:numPr>
          <w:ins w:id="586" w:author="Donna Schwede" w:date="2010-06-16T13:28:00Z"/>
        </w:numPr>
      </w:pPr>
    </w:p>
    <w:p w:rsidR="00C20818" w:rsidRDefault="00B613A5" w:rsidP="00027552">
      <w:r>
        <w:t>The</w:t>
      </w:r>
      <w:r w:rsidR="00056E63">
        <w:t xml:space="preserve"> image file name </w:t>
      </w:r>
      <w:r w:rsidR="005356A4">
        <w:t xml:space="preserve">is specified by setting </w:t>
      </w:r>
      <w:r w:rsidR="009D38A0">
        <w:t xml:space="preserve">the parameter </w:t>
      </w:r>
      <w:r w:rsidR="005356A4">
        <w:t>imageFile</w:t>
      </w:r>
      <w:r w:rsidR="009D38A0">
        <w:t>;</w:t>
      </w:r>
      <w:r w:rsidR="005356A4">
        <w:t xml:space="preserve"> </w:t>
      </w:r>
      <w:r w:rsidR="00056E63">
        <w:t>imageFile</w:t>
      </w:r>
      <w:r>
        <w:t>=three_components_36k.O3MAX</w:t>
      </w:r>
      <w:r w:rsidR="00056E63">
        <w:t>.</w:t>
      </w:r>
    </w:p>
    <w:p w:rsidR="005356A4" w:rsidRDefault="005356A4" w:rsidP="00027552"/>
    <w:p w:rsidR="00B839F1" w:rsidRDefault="00C20818" w:rsidP="00B839F1">
      <w:r>
        <w:t>Use the left mouse button to highlight the task that y</w:t>
      </w:r>
      <w:r w:rsidR="008B6F8B">
        <w:t>ou would like to run and then click</w:t>
      </w:r>
      <w:r w:rsidR="00BA0E86">
        <w:t xml:space="preserve"> </w:t>
      </w:r>
      <w:r w:rsidR="00027552" w:rsidRPr="009C5A52">
        <w:rPr>
          <w:b/>
          <w:bCs/>
        </w:rPr>
        <w:t>R</w:t>
      </w:r>
      <w:r w:rsidR="00BA0E86" w:rsidRPr="009C5A52">
        <w:rPr>
          <w:b/>
          <w:bCs/>
        </w:rPr>
        <w:t>un</w:t>
      </w:r>
      <w:r w:rsidR="00027552">
        <w:t xml:space="preserve"> in the Script Editor window</w:t>
      </w:r>
      <w:r w:rsidR="00BA0E86">
        <w:t xml:space="preserve">, a pop-up window </w:t>
      </w:r>
      <w:r w:rsidR="008B6F8B">
        <w:t xml:space="preserve">will </w:t>
      </w:r>
      <w:r w:rsidR="00027552">
        <w:t>appear that</w:t>
      </w:r>
      <w:r w:rsidR="00BA0E86">
        <w:t xml:space="preserve"> indicate</w:t>
      </w:r>
      <w:r w:rsidR="00027552">
        <w:t>s</w:t>
      </w:r>
      <w:r w:rsidR="008B6F8B">
        <w:t xml:space="preserve"> the task</w:t>
      </w:r>
      <w:r w:rsidR="00BA0E86">
        <w:t xml:space="preserve"> ran successfully</w:t>
      </w:r>
      <w:r w:rsidR="00027552">
        <w:t xml:space="preserve"> (F</w:t>
      </w:r>
      <w:r w:rsidR="00BA0E86">
        <w:t>igure</w:t>
      </w:r>
      <w:r w:rsidR="00027552">
        <w:t xml:space="preserve"> 17-6)</w:t>
      </w:r>
      <w:r w:rsidR="00BA0E86">
        <w:t xml:space="preserve">.  </w:t>
      </w:r>
      <w:r w:rsidR="00B839F1">
        <w:t>In the example shown in Figure 17-6, the title and sub-title were obtained from the definition in the global block.  Aspects of the plot defined in the global block are used for multiple tasks and are applied even if only a highlighted task is run.</w:t>
      </w:r>
    </w:p>
    <w:p w:rsidR="00BA0E86" w:rsidRDefault="00BA0E86" w:rsidP="00027552"/>
    <w:p w:rsidR="008B6F8B" w:rsidRDefault="008B6F8B" w:rsidP="008B6F8B">
      <w:pPr>
        <w:pStyle w:val="Figureheading"/>
      </w:pPr>
      <w:bookmarkStart w:id="587" w:name="_Toc294622042"/>
      <w:r>
        <w:lastRenderedPageBreak/>
        <w:t>Figure 17-6. Highlight Text to Select Task and Click Run</w:t>
      </w:r>
      <w:bookmarkEnd w:id="587"/>
    </w:p>
    <w:p w:rsidR="008B6F8B" w:rsidRDefault="00F85B81" w:rsidP="00C30435">
      <w:pPr>
        <w:rPr>
          <w:noProof/>
        </w:rPr>
      </w:pPr>
      <w:r>
        <w:rPr>
          <w:noProof/>
        </w:rPr>
        <w:drawing>
          <wp:inline distT="0" distB="0" distL="0" distR="0" wp14:anchorId="4C0A17D3" wp14:editId="3A40DD4F">
            <wp:extent cx="5943600" cy="2402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rsidR="005A0215" w:rsidRDefault="005A0215" w:rsidP="008B6F8B"/>
    <w:p w:rsidR="00BE7B75" w:rsidRDefault="008B6F8B" w:rsidP="008B6F8B">
      <w:r>
        <w:t>If the user selects Run without highlighting a Text Block, then the entire batch script will be run, and the plots generated. To edit the batch scrip</w:t>
      </w:r>
      <w:r w:rsidR="00655811">
        <w:t xml:space="preserve">t, highlight a segment that you would like to copy and use </w:t>
      </w:r>
      <w:r>
        <w:t xml:space="preserve"> </w:t>
      </w:r>
      <w:r w:rsidR="00655811">
        <w:t>^C to copy the text and then click in an area where you want to paste the text and use ^V to insert the copied text.  Test your changes to the script by highlighting the text block and click</w:t>
      </w:r>
      <w:r>
        <w:t xml:space="preserve"> r</w:t>
      </w:r>
      <w:r w:rsidR="00655811">
        <w:t>un, but remember to</w:t>
      </w:r>
      <w:r>
        <w:t xml:space="preserve"> click Save </w:t>
      </w:r>
      <w:r w:rsidR="00655811">
        <w:t>or Save As</w:t>
      </w:r>
      <w:r w:rsidR="00B839F1">
        <w:t>…</w:t>
      </w:r>
      <w:r w:rsidR="00655811">
        <w:t xml:space="preserve"> </w:t>
      </w:r>
      <w:r>
        <w:t xml:space="preserve">to save the edits that you have made prior to exiting the </w:t>
      </w:r>
      <w:r w:rsidR="00655811">
        <w:t>Script Editor.</w:t>
      </w:r>
      <w:r w:rsidR="00C30435">
        <w:t xml:space="preserve">  A successful script run will result in a pop-up window reporting that the run was completed, as shown in Figure 17-7.</w:t>
      </w:r>
    </w:p>
    <w:p w:rsidR="00BE7B75" w:rsidRDefault="00BE7B75" w:rsidP="008B6F8B"/>
    <w:p w:rsidR="00BE7B75" w:rsidRDefault="00BE7B75" w:rsidP="00BE7B75">
      <w:r>
        <w:t>After saving the script file (ex. C:\verdi-script\myscript.txt), one can run the batch script directly from command lines without invoking the VERDI GUI windows. On Windows system, bring up a command line wi</w:t>
      </w:r>
      <w:r w:rsidR="000C3EDE">
        <w:t>ndow and run this command after changing</w:t>
      </w:r>
      <w:r>
        <w:t xml:space="preserve"> directory to where the run.bat file locates:</w:t>
      </w:r>
    </w:p>
    <w:p w:rsidR="00BE7B75" w:rsidRDefault="00BE7B75" w:rsidP="00BE7B75"/>
    <w:p w:rsidR="00BE7B75" w:rsidRDefault="00BE7B75" w:rsidP="00BE7B75">
      <w:r>
        <w:t>&gt;run.bat –batch C:\verdi-script\myscript.txt</w:t>
      </w:r>
    </w:p>
    <w:p w:rsidR="00BE7B75" w:rsidRDefault="00BE7B75" w:rsidP="00BE7B75"/>
    <w:p w:rsidR="00BE7B75" w:rsidRDefault="00BE7B75" w:rsidP="00BE7B75">
      <w:r>
        <w:t>On Linux/Mac platforms, change directory to where the Verdi.sh locates and run this command (assuming your script file myscript.txt is saved in /home/user/verdi-script directory):</w:t>
      </w:r>
    </w:p>
    <w:p w:rsidR="00BE7B75" w:rsidRDefault="00BE7B75" w:rsidP="00BE7B75"/>
    <w:p w:rsidR="00BE7B75" w:rsidRDefault="00BE7B75" w:rsidP="00BE7B75">
      <w:r>
        <w:t>$./verdi.sh –batch /home/user/verdi-script/myscript.txt</w:t>
      </w:r>
    </w:p>
    <w:p w:rsidR="00BE7B75" w:rsidRDefault="00BE7B75" w:rsidP="00BE7B75"/>
    <w:p w:rsidR="00BE7B75" w:rsidRDefault="004A2F90" w:rsidP="00BE7B75">
      <w:r>
        <w:t xml:space="preserve">(Note: the full path to the batch script must be specified, neglecting to provide the full path along with the batch script name, will generate the following error: No such file or directory). </w:t>
      </w:r>
      <w:r w:rsidR="00BE7B75">
        <w:t>The batch script usage (see Figure 17-3) will also be displayed from the command line after typing the following command:</w:t>
      </w:r>
    </w:p>
    <w:p w:rsidR="00BE7B75" w:rsidRDefault="00BE7B75" w:rsidP="00BE7B75"/>
    <w:p w:rsidR="00BE7B75" w:rsidRDefault="00BE7B75" w:rsidP="00BE7B75">
      <w:r>
        <w:t>(Windows)</w:t>
      </w:r>
    </w:p>
    <w:p w:rsidR="00BE7B75" w:rsidRDefault="00BE7B75" w:rsidP="00BE7B75">
      <w:r>
        <w:t xml:space="preserve">&gt;run.bat –batch </w:t>
      </w:r>
    </w:p>
    <w:p w:rsidR="00BE7B75" w:rsidRDefault="00BE7B75" w:rsidP="00BE7B75"/>
    <w:p w:rsidR="00BE7B75" w:rsidRDefault="00BE7B75" w:rsidP="00BE7B75">
      <w:r>
        <w:t>(Linux/Mac)</w:t>
      </w:r>
    </w:p>
    <w:p w:rsidR="00BE7B75" w:rsidRDefault="00BE7B75" w:rsidP="00BE7B75">
      <w:r>
        <w:t>$./verdi.sh –batch</w:t>
      </w:r>
    </w:p>
    <w:p w:rsidR="00BA0E86" w:rsidRDefault="00BA0E86" w:rsidP="00E10217"/>
    <w:p w:rsidR="00BA0E86" w:rsidRDefault="00BA0E86" w:rsidP="007A6DE9">
      <w:pPr>
        <w:pStyle w:val="Figureheading"/>
      </w:pPr>
      <w:bookmarkStart w:id="588" w:name="_Toc294622043"/>
      <w:r>
        <w:t>Figure 17-</w:t>
      </w:r>
      <w:r w:rsidR="005C3155">
        <w:t>7</w:t>
      </w:r>
      <w:r>
        <w:t xml:space="preserve"> Successful Batch Script Run Message</w:t>
      </w:r>
      <w:bookmarkEnd w:id="588"/>
    </w:p>
    <w:p w:rsidR="00BA0E86" w:rsidRDefault="000E1009" w:rsidP="007A6DE9">
      <w:pPr>
        <w:jc w:val="center"/>
      </w:pPr>
      <w:r>
        <w:rPr>
          <w:noProof/>
        </w:rPr>
        <w:drawing>
          <wp:inline distT="0" distB="0" distL="0" distR="0" wp14:anchorId="6576E980" wp14:editId="1DE8D07C">
            <wp:extent cx="5172075" cy="1200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72075" cy="1200150"/>
                    </a:xfrm>
                    <a:prstGeom prst="rect">
                      <a:avLst/>
                    </a:prstGeom>
                  </pic:spPr>
                </pic:pic>
              </a:graphicData>
            </a:graphic>
          </wp:inline>
        </w:drawing>
      </w:r>
    </w:p>
    <w:p w:rsidR="00BA0E86" w:rsidRDefault="00BA0E86" w:rsidP="007A6DE9">
      <w:pPr>
        <w:jc w:val="center"/>
      </w:pPr>
    </w:p>
    <w:p w:rsidR="003D0DA3" w:rsidRDefault="00BA0E86" w:rsidP="009C5A52">
      <w:r>
        <w:t xml:space="preserve">If the user </w:t>
      </w:r>
      <w:r w:rsidR="00212E6C">
        <w:t xml:space="preserve">has </w:t>
      </w:r>
      <w:r>
        <w:t>specifie</w:t>
      </w:r>
      <w:r w:rsidR="00212E6C">
        <w:t>d</w:t>
      </w:r>
      <w:r>
        <w:t xml:space="preserve"> an incorrect path, or incorrect filename for the input dataset, then a series of error messages will appear</w:t>
      </w:r>
      <w:r w:rsidR="00212E6C">
        <w:t>,</w:t>
      </w:r>
      <w:r>
        <w:t xml:space="preserve"> starting with the message</w:t>
      </w:r>
      <w:r w:rsidR="00C30435">
        <w:t xml:space="preserve"> shown in Figure 17-8</w:t>
      </w:r>
      <w:r>
        <w:t>.</w:t>
      </w:r>
    </w:p>
    <w:p w:rsidR="00BA0E86" w:rsidRDefault="00BA0E86" w:rsidP="00077F35">
      <w:pPr>
        <w:pStyle w:val="Figureheading"/>
      </w:pPr>
      <w:bookmarkStart w:id="589" w:name="_Toc294622044"/>
      <w:r>
        <w:t>Figure 17-</w:t>
      </w:r>
      <w:r w:rsidR="005C3155">
        <w:t>8</w:t>
      </w:r>
      <w:r w:rsidR="00D66DC7">
        <w:t>.</w:t>
      </w:r>
      <w:r>
        <w:t xml:space="preserve"> Unsuccessful Batch Script Run Message: File not found</w:t>
      </w:r>
      <w:bookmarkEnd w:id="589"/>
    </w:p>
    <w:p w:rsidR="00BA0E86" w:rsidRDefault="000E1009" w:rsidP="00077F35">
      <w:pPr>
        <w:jc w:val="center"/>
      </w:pPr>
      <w:r>
        <w:rPr>
          <w:noProof/>
        </w:rPr>
        <w:drawing>
          <wp:inline distT="0" distB="0" distL="0" distR="0" wp14:anchorId="0792D7A1" wp14:editId="2766DFE8">
            <wp:extent cx="4933950" cy="1200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33950" cy="1200150"/>
                    </a:xfrm>
                    <a:prstGeom prst="rect">
                      <a:avLst/>
                    </a:prstGeom>
                  </pic:spPr>
                </pic:pic>
              </a:graphicData>
            </a:graphic>
          </wp:inline>
        </w:drawing>
      </w:r>
    </w:p>
    <w:p w:rsidR="00BA0E86" w:rsidRDefault="00BA0E86" w:rsidP="007A6DE9">
      <w:pPr>
        <w:jc w:val="center"/>
      </w:pPr>
    </w:p>
    <w:p w:rsidR="00BA0E86" w:rsidRDefault="005F27A6" w:rsidP="00212E6C">
      <w:r>
        <w:t xml:space="preserve">In VERDI version </w:t>
      </w:r>
      <w:r w:rsidR="00215730">
        <w:t>1.4</w:t>
      </w:r>
      <w:r>
        <w:t xml:space="preserve"> t</w:t>
      </w:r>
      <w:r w:rsidR="00BA0E86">
        <w:t>he VERDI Batch Editor check</w:t>
      </w:r>
      <w:r>
        <w:t>s</w:t>
      </w:r>
      <w:r w:rsidR="00BA0E86">
        <w:t xml:space="preserve"> to see if the path specified by the user </w:t>
      </w:r>
      <w:r w:rsidR="00C85AE8">
        <w:t>as</w:t>
      </w:r>
      <w:r w:rsidR="00BA0E86">
        <w:t xml:space="preserve"> the imageDir </w:t>
      </w:r>
      <w:r w:rsidR="00B613A5">
        <w:t xml:space="preserve"> </w:t>
      </w:r>
      <w:r w:rsidR="00BA0E86">
        <w:t xml:space="preserve">exists, and  </w:t>
      </w:r>
      <w:r w:rsidR="00C85AE8">
        <w:t xml:space="preserve">if the directory does not exist, </w:t>
      </w:r>
      <w:r w:rsidR="00BA0E86">
        <w:t xml:space="preserve">will </w:t>
      </w:r>
      <w:r w:rsidR="00C85AE8">
        <w:t>give the error message</w:t>
      </w:r>
      <w:r w:rsidR="00B36C62">
        <w:t xml:space="preserve"> </w:t>
      </w:r>
      <w:r w:rsidR="00BA0E86">
        <w:t xml:space="preserve"> </w:t>
      </w:r>
      <w:r w:rsidR="00B36C62">
        <w:t>“</w:t>
      </w:r>
      <w:r>
        <w:t>java.io.FileNotFoundException: with the path and filename listed</w:t>
      </w:r>
      <w:r w:rsidR="00B36C62">
        <w:t>”</w:t>
      </w:r>
      <w:r>
        <w:t xml:space="preserve"> followed by a </w:t>
      </w:r>
      <w:r w:rsidR="00BA0E86">
        <w:t>message</w:t>
      </w:r>
      <w:r w:rsidR="00B36C62">
        <w:t xml:space="preserve"> “</w:t>
      </w:r>
      <w:r>
        <w:t>(No such file or directory)</w:t>
      </w:r>
      <w:r w:rsidR="00B36C62">
        <w:t>.”</w:t>
      </w:r>
      <w:r w:rsidR="00BA0E86">
        <w:t xml:space="preserve"> </w:t>
      </w:r>
      <w:r>
        <w:t>This allows you to verify that the path and filename that you used w</w:t>
      </w:r>
      <w:r w:rsidR="00B36C62">
        <w:t>ere</w:t>
      </w:r>
      <w:r>
        <w:t xml:space="preserve"> correct. The directory specified as the image directory must exist or be created by the user prior to running the batch command. </w:t>
      </w:r>
      <w:r w:rsidR="00C30435">
        <w:t>Double click on the file in the imageDir directory to load and view the image file in your default visualization software.  Figure 17-9 illustrates the tile plot image that was generated by running the highlighted text block.</w:t>
      </w:r>
    </w:p>
    <w:p w:rsidR="00266105" w:rsidRDefault="00266105" w:rsidP="00212E6C"/>
    <w:p w:rsidR="008B6F8B" w:rsidRDefault="00C30435" w:rsidP="008B6F8B">
      <w:pPr>
        <w:pStyle w:val="Figureheading"/>
      </w:pPr>
      <w:bookmarkStart w:id="590" w:name="_Toc294622045"/>
      <w:r>
        <w:lastRenderedPageBreak/>
        <w:t>Figure 17-9</w:t>
      </w:r>
      <w:r w:rsidR="008B6F8B">
        <w:t xml:space="preserve">. Plot </w:t>
      </w:r>
      <w:r>
        <w:t xml:space="preserve">Image </w:t>
      </w:r>
      <w:r w:rsidR="008B6F8B">
        <w:t>Generated by Task Block</w:t>
      </w:r>
      <w:bookmarkEnd w:id="590"/>
    </w:p>
    <w:p w:rsidR="00E05E3C" w:rsidRDefault="00E05E3C">
      <w:pPr>
        <w:jc w:val="center"/>
        <w:rPr>
          <w:noProof/>
        </w:rPr>
      </w:pPr>
      <w:r>
        <w:rPr>
          <w:noProof/>
        </w:rPr>
        <w:drawing>
          <wp:inline distT="0" distB="0" distL="0" distR="0" wp14:anchorId="30A88566" wp14:editId="4C1263C9">
            <wp:extent cx="5943600" cy="4457700"/>
            <wp:effectExtent l="0" t="0" r="0" b="0"/>
            <wp:docPr id="106" name="Picture 106" descr="three_components_3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ree_components_36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05E3C" w:rsidRDefault="00BA5B0F">
      <w:pPr>
        <w:pStyle w:val="Heading2"/>
        <w:rPr>
          <w:noProof/>
        </w:rPr>
      </w:pPr>
      <w:bookmarkStart w:id="591" w:name="_Toc292295105"/>
      <w:bookmarkStart w:id="592" w:name="_Toc294621926"/>
      <w:r>
        <w:rPr>
          <w:noProof/>
        </w:rPr>
        <w:t>Specify hour/time step formula in batch script mode</w:t>
      </w:r>
      <w:bookmarkEnd w:id="591"/>
      <w:bookmarkEnd w:id="592"/>
    </w:p>
    <w:p w:rsidR="00BA5B0F" w:rsidRDefault="00BA5B0F" w:rsidP="00212E6C">
      <w:pPr>
        <w:rPr>
          <w:noProof/>
        </w:rPr>
      </w:pPr>
    </w:p>
    <w:p w:rsidR="00B13B1E" w:rsidRDefault="00E9271D" w:rsidP="00212E6C">
      <w:pPr>
        <w:rPr>
          <w:noProof/>
        </w:rPr>
      </w:pPr>
      <w:r>
        <w:rPr>
          <w:noProof/>
        </w:rPr>
        <w:t xml:space="preserve">In </w:t>
      </w:r>
      <w:r w:rsidR="00655811">
        <w:rPr>
          <w:noProof/>
        </w:rPr>
        <w:t>VERDI</w:t>
      </w:r>
      <w:r>
        <w:rPr>
          <w:noProof/>
        </w:rPr>
        <w:t xml:space="preserve"> </w:t>
      </w:r>
      <w:r w:rsidR="00215730">
        <w:rPr>
          <w:noProof/>
        </w:rPr>
        <w:t>1.4</w:t>
      </w:r>
      <w:r w:rsidR="00655811">
        <w:rPr>
          <w:noProof/>
        </w:rPr>
        <w:t xml:space="preserve"> </w:t>
      </w:r>
      <w:r>
        <w:rPr>
          <w:noProof/>
        </w:rPr>
        <w:t xml:space="preserve">the </w:t>
      </w:r>
      <w:r w:rsidR="00655811">
        <w:rPr>
          <w:noProof/>
        </w:rPr>
        <w:t xml:space="preserve">Script Editor </w:t>
      </w:r>
      <w:r>
        <w:rPr>
          <w:noProof/>
        </w:rPr>
        <w:t xml:space="preserve">allows the user to specify the timestep using the format: </w:t>
      </w:r>
      <w:r w:rsidR="00B13B1E">
        <w:rPr>
          <w:noProof/>
        </w:rPr>
        <w:t xml:space="preserve"> </w:t>
      </w:r>
    </w:p>
    <w:p w:rsidR="00B13B1E" w:rsidRDefault="00B13B1E" w:rsidP="00212E6C">
      <w:pPr>
        <w:rPr>
          <w:noProof/>
        </w:rPr>
      </w:pPr>
    </w:p>
    <w:p w:rsidR="00B13B1E" w:rsidRDefault="00E9271D" w:rsidP="00212E6C">
      <w:pPr>
        <w:rPr>
          <w:noProof/>
        </w:rPr>
      </w:pPr>
      <w:r>
        <w:rPr>
          <w:noProof/>
        </w:rPr>
        <w:t>VARIABLE[dataset number]:timestep</w:t>
      </w:r>
      <w:r w:rsidR="00BA5B0F">
        <w:rPr>
          <w:noProof/>
        </w:rPr>
        <w:t>.</w:t>
      </w:r>
    </w:p>
    <w:p w:rsidR="008B6F8B" w:rsidRDefault="008B6F8B" w:rsidP="00212E6C">
      <w:pPr>
        <w:rPr>
          <w:noProof/>
        </w:rPr>
      </w:pPr>
    </w:p>
    <w:p w:rsidR="00BA5B0F" w:rsidRDefault="00BA5B0F" w:rsidP="00BA5B0F">
      <w:r>
        <w:t xml:space="preserve">The following example shows the batch script notation used to specify an hour/time step formula, such as reading O3[1]:17 for hour 17 from a given file in scripting mode (see Figure 17-10). </w:t>
      </w:r>
    </w:p>
    <w:p w:rsidR="00BA5B0F" w:rsidRDefault="00BA5B0F" w:rsidP="00BA5B0F"/>
    <w:p w:rsidR="00BA5B0F" w:rsidRDefault="00BA5B0F" w:rsidP="00BA5B0F">
      <w:r>
        <w:t xml:space="preserve">The batch script can be used to generate plots of a specific hour or time step using the formula </w:t>
      </w:r>
    </w:p>
    <w:p w:rsidR="00B13B1E" w:rsidRDefault="00B13B1E" w:rsidP="00BA5B0F"/>
    <w:p w:rsidR="00BA5B0F" w:rsidRDefault="00BA5B0F" w:rsidP="00BA5B0F">
      <w:pPr>
        <w:rPr>
          <w:rFonts w:ascii="Courier" w:hAnsi="Courier"/>
          <w:b/>
          <w:sz w:val="20"/>
        </w:rPr>
      </w:pPr>
      <w:r w:rsidRPr="00366A87">
        <w:rPr>
          <w:rFonts w:ascii="Courier" w:hAnsi="Courier"/>
          <w:b/>
          <w:sz w:val="20"/>
        </w:rPr>
        <w:t>s=Variable[dataset#]:hour</w:t>
      </w:r>
    </w:p>
    <w:p w:rsidR="00B13B1E" w:rsidRPr="00366A87" w:rsidRDefault="00B13B1E" w:rsidP="00BA5B0F">
      <w:pPr>
        <w:rPr>
          <w:rFonts w:ascii="Courier" w:hAnsi="Courier"/>
          <w:b/>
          <w:sz w:val="20"/>
        </w:rPr>
      </w:pPr>
    </w:p>
    <w:p w:rsidR="00BA5B0F" w:rsidRPr="00B13B1E" w:rsidRDefault="00BA5B0F" w:rsidP="00BA5B0F">
      <w:pPr>
        <w:rPr>
          <w:szCs w:val="24"/>
        </w:rPr>
      </w:pPr>
      <w:r w:rsidRPr="00B13B1E">
        <w:rPr>
          <w:szCs w:val="24"/>
        </w:rPr>
        <w:t>for example</w:t>
      </w:r>
      <w:r w:rsidR="00B13B1E" w:rsidRPr="00B13B1E">
        <w:rPr>
          <w:szCs w:val="24"/>
        </w:rPr>
        <w:t>:</w:t>
      </w:r>
    </w:p>
    <w:p w:rsidR="00B13B1E" w:rsidRPr="00366A87" w:rsidRDefault="00B13B1E" w:rsidP="00BA5B0F">
      <w:pPr>
        <w:rPr>
          <w:rFonts w:ascii="Courier" w:hAnsi="Courier"/>
          <w:b/>
          <w:sz w:val="20"/>
        </w:rPr>
      </w:pPr>
    </w:p>
    <w:p w:rsidR="00BA5B0F" w:rsidRPr="00366A87" w:rsidRDefault="00BA5B0F" w:rsidP="00BA5B0F">
      <w:pPr>
        <w:rPr>
          <w:rFonts w:ascii="Courier" w:hAnsi="Courier"/>
          <w:b/>
          <w:sz w:val="20"/>
        </w:rPr>
      </w:pPr>
      <w:r>
        <w:rPr>
          <w:rFonts w:ascii="Courier" w:hAnsi="Courier"/>
          <w:b/>
          <w:sz w:val="20"/>
        </w:rPr>
        <w:t>s=O3</w:t>
      </w:r>
      <w:r w:rsidRPr="00366A87">
        <w:rPr>
          <w:rFonts w:ascii="Courier" w:hAnsi="Courier"/>
          <w:b/>
          <w:sz w:val="20"/>
        </w:rPr>
        <w:t>[1]:17 to plot the Temperature in first dataset for hour 17</w:t>
      </w:r>
    </w:p>
    <w:p w:rsidR="00BA5B0F" w:rsidRDefault="00BA5B0F" w:rsidP="00BA5B0F"/>
    <w:p w:rsidR="00BA5B0F" w:rsidRDefault="00BA5B0F" w:rsidP="00BA5B0F">
      <w:r>
        <w:t>Batch Script Example:</w:t>
      </w:r>
    </w:p>
    <w:p w:rsidR="00BA5B0F" w:rsidRDefault="00BA5B0F" w:rsidP="00BA5B0F"/>
    <w:p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rsidR="00BA5B0F" w:rsidRDefault="00BA5B0F" w:rsidP="00BA5B0F">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rsidR="00BA5B0F" w:rsidRPr="00C86101" w:rsidRDefault="00BA5B0F" w:rsidP="00BA5B0F">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rsidR="00BA5B0F" w:rsidRPr="00C86101" w:rsidRDefault="00BA5B0F" w:rsidP="00BA5B0F">
      <w:pPr>
        <w:rPr>
          <w:rFonts w:ascii="Courier New" w:hAnsi="Courier New" w:cs="Courier New"/>
          <w:b/>
          <w:sz w:val="20"/>
        </w:rPr>
      </w:pPr>
      <w:r w:rsidRPr="00C86101">
        <w:rPr>
          <w:rFonts w:ascii="Courier New" w:hAnsi="Courier New" w:cs="Courier New"/>
          <w:b/>
          <w:sz w:val="20"/>
        </w:rPr>
        <w:t>saveImage=jpeg</w:t>
      </w:r>
    </w:p>
    <w:p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rsidR="00BA5B0F" w:rsidRPr="00C86101" w:rsidRDefault="00BA5B0F" w:rsidP="00BA5B0F">
      <w:pPr>
        <w:rPr>
          <w:rFonts w:ascii="Courier New" w:hAnsi="Courier New" w:cs="Courier New"/>
          <w:b/>
          <w:sz w:val="20"/>
        </w:rPr>
      </w:pPr>
    </w:p>
    <w:p w:rsidR="00BA5B0F" w:rsidRPr="00C86101" w:rsidRDefault="00BA5B0F" w:rsidP="00BA5B0F">
      <w:pPr>
        <w:rPr>
          <w:rFonts w:ascii="Courier New" w:hAnsi="Courier New" w:cs="Courier New"/>
          <w:b/>
          <w:sz w:val="20"/>
        </w:rPr>
      </w:pPr>
      <w:r w:rsidRPr="00C86101">
        <w:rPr>
          <w:rFonts w:ascii="Courier New" w:hAnsi="Courier New" w:cs="Courier New"/>
          <w:b/>
          <w:sz w:val="20"/>
        </w:rPr>
        <w:t>&lt;Task&gt;</w:t>
      </w:r>
    </w:p>
    <w:p w:rsidR="00BA5B0F" w:rsidRPr="00C86101" w:rsidRDefault="00BA5B0F" w:rsidP="00BA5B0F">
      <w:pPr>
        <w:rPr>
          <w:rFonts w:ascii="Courier New" w:hAnsi="Courier New" w:cs="Courier New"/>
          <w:b/>
          <w:sz w:val="20"/>
        </w:rPr>
      </w:pPr>
      <w:r w:rsidRPr="00C86101">
        <w:rPr>
          <w:rFonts w:ascii="Courier New" w:hAnsi="Courier New" w:cs="Courier New"/>
          <w:b/>
          <w:sz w:val="20"/>
        </w:rPr>
        <w:t>gtype=tile</w:t>
      </w:r>
    </w:p>
    <w:p w:rsidR="00BA5B0F" w:rsidRPr="00C86101" w:rsidRDefault="00BA5B0F" w:rsidP="00BA5B0F">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rsidR="00BA5B0F" w:rsidRPr="00C86101" w:rsidRDefault="00BA5B0F" w:rsidP="00BA5B0F">
      <w:pPr>
        <w:rPr>
          <w:rFonts w:ascii="Courier New" w:hAnsi="Courier New" w:cs="Courier New"/>
          <w:b/>
          <w:sz w:val="20"/>
        </w:rPr>
      </w:pPr>
      <w:r w:rsidRPr="00C86101">
        <w:rPr>
          <w:rFonts w:ascii="Courier New" w:hAnsi="Courier New" w:cs="Courier New"/>
          <w:b/>
          <w:sz w:val="20"/>
        </w:rPr>
        <w:t>imageFil</w:t>
      </w:r>
      <w:r>
        <w:rPr>
          <w:rFonts w:ascii="Courier New" w:hAnsi="Courier New" w:cs="Courier New"/>
          <w:b/>
          <w:sz w:val="20"/>
        </w:rPr>
        <w:t>e=</w:t>
      </w:r>
      <w:r w:rsidRPr="00D24568">
        <w:rPr>
          <w:rFonts w:ascii="Courier New" w:hAnsi="Courier New" w:cs="Courier New"/>
          <w:b/>
          <w:sz w:val="20"/>
        </w:rPr>
        <w:t xml:space="preserve"> CCTM46_P16.baseO2a.36k.O3MAX</w:t>
      </w:r>
      <w:r>
        <w:rPr>
          <w:rFonts w:ascii="Courier New" w:hAnsi="Courier New" w:cs="Courier New"/>
          <w:b/>
          <w:sz w:val="20"/>
        </w:rPr>
        <w:t>.tstep.</w:t>
      </w:r>
      <w:r w:rsidRPr="00C86101">
        <w:rPr>
          <w:rFonts w:ascii="Courier New" w:hAnsi="Courier New" w:cs="Courier New"/>
          <w:b/>
          <w:sz w:val="20"/>
        </w:rPr>
        <w:t>17</w:t>
      </w:r>
    </w:p>
    <w:p w:rsidR="00BA5B0F" w:rsidRPr="00C86101" w:rsidRDefault="00BA5B0F" w:rsidP="00BA5B0F">
      <w:pPr>
        <w:rPr>
          <w:rFonts w:ascii="Courier New" w:hAnsi="Courier New" w:cs="Courier New"/>
          <w:b/>
          <w:sz w:val="20"/>
        </w:rPr>
      </w:pPr>
      <w:r>
        <w:rPr>
          <w:rFonts w:ascii="Courier New" w:hAnsi="Courier New" w:cs="Courier New"/>
          <w:b/>
          <w:sz w:val="20"/>
        </w:rPr>
        <w:t>s=O3</w:t>
      </w:r>
      <w:r w:rsidRPr="00C86101">
        <w:rPr>
          <w:rFonts w:ascii="Courier New" w:hAnsi="Courier New" w:cs="Courier New"/>
          <w:b/>
          <w:sz w:val="20"/>
        </w:rPr>
        <w:t>[1]:17</w:t>
      </w:r>
    </w:p>
    <w:p w:rsidR="00BA5B0F" w:rsidRPr="006742E3" w:rsidRDefault="00BA5B0F" w:rsidP="00BA5B0F">
      <w:pPr>
        <w:rPr>
          <w:rFonts w:ascii="Courier New" w:hAnsi="Courier New" w:cs="Courier New"/>
          <w:sz w:val="22"/>
          <w:szCs w:val="22"/>
        </w:rPr>
      </w:pPr>
      <w:r w:rsidRPr="00C86101">
        <w:rPr>
          <w:rFonts w:ascii="Courier New" w:hAnsi="Courier New" w:cs="Courier New"/>
          <w:b/>
          <w:sz w:val="20"/>
        </w:rPr>
        <w:t>&lt;/Task&gt;</w:t>
      </w:r>
    </w:p>
    <w:p w:rsidR="00BA5B0F" w:rsidRPr="000A56B0" w:rsidRDefault="00BA5B0F" w:rsidP="00212E6C"/>
    <w:p w:rsidR="00BA5B0F" w:rsidRDefault="00BA5B0F" w:rsidP="00BA5B0F">
      <w:pPr>
        <w:pStyle w:val="Figureheading"/>
      </w:pPr>
      <w:bookmarkStart w:id="593" w:name="_Toc294622046"/>
      <w:r>
        <w:t>Figure 17-10. Fast Tile Plot of Ozone at Timestep 17, Layer 1</w:t>
      </w:r>
      <w:bookmarkEnd w:id="593"/>
    </w:p>
    <w:p w:rsidR="00E05E3C" w:rsidRDefault="00E05E3C">
      <w:pPr>
        <w:jc w:val="center"/>
        <w:rPr>
          <w:noProof/>
        </w:rPr>
      </w:pPr>
      <w:r>
        <w:rPr>
          <w:noProof/>
        </w:rPr>
        <w:drawing>
          <wp:inline distT="0" distB="0" distL="0" distR="0" wp14:anchorId="788AE5AA" wp14:editId="0399AE30">
            <wp:extent cx="5495925" cy="4124325"/>
            <wp:effectExtent l="0" t="0" r="0"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rsidR="00BA5B0F" w:rsidRDefault="00BA5B0F" w:rsidP="00BA5B0F">
      <w:pPr>
        <w:pStyle w:val="Heading2"/>
        <w:rPr>
          <w:noProof/>
        </w:rPr>
      </w:pPr>
      <w:bookmarkStart w:id="594" w:name="_Toc292295106"/>
      <w:bookmarkStart w:id="595" w:name="_Toc294621927"/>
      <w:r>
        <w:rPr>
          <w:noProof/>
        </w:rPr>
        <w:t>Mathematical function capability in batch script mode</w:t>
      </w:r>
      <w:bookmarkEnd w:id="594"/>
      <w:bookmarkEnd w:id="595"/>
    </w:p>
    <w:p w:rsidR="00BA5B0F" w:rsidRDefault="00BA5B0F" w:rsidP="00BA5B0F"/>
    <w:p w:rsidR="00BA5B0F" w:rsidRDefault="00BA5B0F" w:rsidP="00BA5B0F">
      <w:r>
        <w:t xml:space="preserve">This </w:t>
      </w:r>
      <w:r w:rsidR="00ED485C">
        <w:t>update provides the user the</w:t>
      </w:r>
      <w:r>
        <w:t xml:space="preserve"> </w:t>
      </w:r>
      <w:r w:rsidR="00ED485C">
        <w:t>ability</w:t>
      </w:r>
      <w:r>
        <w:t xml:space="preserve"> to perform mathematical functions in VERDI using the scripting mode. For e</w:t>
      </w:r>
      <w:r w:rsidR="00B13B1E">
        <w:t>xample</w:t>
      </w:r>
      <w:r>
        <w:t>, Find maximum</w:t>
      </w:r>
      <w:r w:rsidRPr="0083202D">
        <w:t xml:space="preserve"> over all time s</w:t>
      </w:r>
      <w:r>
        <w:t xml:space="preserve">teps </w:t>
      </w:r>
      <w:r w:rsidR="00B13B1E">
        <w:t>at</w:t>
      </w:r>
      <w:r w:rsidR="00ED485C">
        <w:t xml:space="preserve"> each grid cells</w:t>
      </w:r>
      <w:r>
        <w:t>.</w:t>
      </w:r>
    </w:p>
    <w:p w:rsidR="00BA5B0F" w:rsidRDefault="00BA5B0F" w:rsidP="00BA5B0F"/>
    <w:p w:rsidR="00BA5B0F" w:rsidRDefault="00BA5B0F" w:rsidP="00BA5B0F">
      <w:r>
        <w:t>The batch script can be used to generate plots for each mathematical function by using the task block to define each function.   The notation used within the task block is:</w:t>
      </w:r>
    </w:p>
    <w:p w:rsidR="00BA5B0F" w:rsidRDefault="00BA5B0F" w:rsidP="00BA5B0F"/>
    <w:p w:rsidR="00BA5B0F" w:rsidRDefault="00BA5B0F" w:rsidP="00BA5B0F">
      <w:pPr>
        <w:rPr>
          <w:rFonts w:ascii="Courier" w:hAnsi="Courier"/>
          <w:b/>
          <w:sz w:val="20"/>
        </w:rPr>
      </w:pPr>
      <w:r w:rsidRPr="00366A87">
        <w:rPr>
          <w:rFonts w:ascii="Courier" w:hAnsi="Courier"/>
          <w:b/>
          <w:sz w:val="20"/>
        </w:rPr>
        <w:t>s=</w:t>
      </w:r>
      <w:r>
        <w:rPr>
          <w:rFonts w:ascii="Courier" w:hAnsi="Courier"/>
          <w:b/>
          <w:sz w:val="20"/>
        </w:rPr>
        <w:t>Formula(</w:t>
      </w:r>
      <w:r w:rsidRPr="00366A87">
        <w:rPr>
          <w:rFonts w:ascii="Courier" w:hAnsi="Courier"/>
          <w:b/>
          <w:sz w:val="20"/>
        </w:rPr>
        <w:t>Variable[dataset#]</w:t>
      </w:r>
      <w:r>
        <w:rPr>
          <w:rFonts w:ascii="Courier" w:hAnsi="Courier"/>
          <w:b/>
          <w:sz w:val="20"/>
        </w:rPr>
        <w:t>)</w:t>
      </w:r>
    </w:p>
    <w:p w:rsidR="00BA5B0F" w:rsidRDefault="00BA5B0F" w:rsidP="00BA5B0F">
      <w:pPr>
        <w:rPr>
          <w:rFonts w:ascii="Courier" w:hAnsi="Courier"/>
          <w:b/>
          <w:sz w:val="20"/>
        </w:rPr>
      </w:pPr>
    </w:p>
    <w:p w:rsidR="00BA5B0F" w:rsidRDefault="00BA5B0F" w:rsidP="00BA5B0F">
      <w:pPr>
        <w:rPr>
          <w:szCs w:val="24"/>
        </w:rPr>
      </w:pPr>
      <w:r w:rsidRPr="00B13B1E">
        <w:rPr>
          <w:szCs w:val="24"/>
        </w:rPr>
        <w:t xml:space="preserve">For example: </w:t>
      </w:r>
    </w:p>
    <w:p w:rsidR="00B13B1E" w:rsidRPr="00B13B1E" w:rsidRDefault="00B13B1E" w:rsidP="00BA5B0F">
      <w:pPr>
        <w:rPr>
          <w:szCs w:val="24"/>
        </w:rPr>
      </w:pPr>
    </w:p>
    <w:p w:rsidR="00BA5B0F" w:rsidRPr="00D13309" w:rsidRDefault="00BA5B0F" w:rsidP="00BA5B0F">
      <w:pPr>
        <w:rPr>
          <w:rFonts w:ascii="Courier" w:hAnsi="Courier"/>
          <w:b/>
          <w:sz w:val="18"/>
          <w:szCs w:val="18"/>
        </w:rPr>
      </w:pPr>
      <w:r w:rsidRPr="00D13309">
        <w:rPr>
          <w:rFonts w:ascii="Courier" w:hAnsi="Courier"/>
          <w:b/>
          <w:sz w:val="18"/>
          <w:szCs w:val="18"/>
        </w:rPr>
        <w:t>s=max(O3[1]) to plot the Maximum value over all timesteps for each grid cell in the domain.</w:t>
      </w:r>
    </w:p>
    <w:p w:rsidR="00BA5B0F" w:rsidRPr="00D13309" w:rsidRDefault="00BA5B0F" w:rsidP="00BA5B0F">
      <w:pPr>
        <w:rPr>
          <w:rFonts w:ascii="Courier" w:hAnsi="Courier"/>
          <w:b/>
          <w:sz w:val="18"/>
          <w:szCs w:val="18"/>
        </w:rPr>
      </w:pPr>
      <w:r w:rsidRPr="00D13309">
        <w:rPr>
          <w:rFonts w:ascii="Courier" w:hAnsi="Courier"/>
          <w:b/>
          <w:sz w:val="18"/>
          <w:szCs w:val="18"/>
        </w:rPr>
        <w:t>s=min(O3[1]) to plot the Minimum value over all timesteps for each grid cell</w:t>
      </w:r>
    </w:p>
    <w:p w:rsidR="00BA5B0F" w:rsidRPr="00D13309" w:rsidRDefault="00BA5B0F" w:rsidP="00BA5B0F">
      <w:pPr>
        <w:rPr>
          <w:rFonts w:ascii="Courier" w:hAnsi="Courier"/>
          <w:b/>
          <w:sz w:val="18"/>
          <w:szCs w:val="18"/>
        </w:rPr>
      </w:pPr>
      <w:r w:rsidRPr="00D13309">
        <w:rPr>
          <w:rFonts w:ascii="Courier" w:hAnsi="Courier"/>
          <w:b/>
          <w:sz w:val="18"/>
          <w:szCs w:val="18"/>
        </w:rPr>
        <w:t>s=mean(O3[1]) to plot the Mean value over all timesteps for each grid cell</w:t>
      </w:r>
    </w:p>
    <w:p w:rsidR="00BA5B0F" w:rsidRDefault="00BA5B0F" w:rsidP="00BA5B0F">
      <w:pPr>
        <w:rPr>
          <w:rFonts w:ascii="Courier" w:hAnsi="Courier"/>
          <w:b/>
          <w:sz w:val="18"/>
          <w:szCs w:val="18"/>
        </w:rPr>
      </w:pPr>
      <w:r w:rsidRPr="00D13309">
        <w:rPr>
          <w:rFonts w:ascii="Courier" w:hAnsi="Courier"/>
          <w:b/>
          <w:sz w:val="18"/>
          <w:szCs w:val="18"/>
        </w:rPr>
        <w:t>s=</w:t>
      </w:r>
      <w:r>
        <w:rPr>
          <w:rFonts w:ascii="Courier" w:hAnsi="Courier"/>
          <w:b/>
          <w:sz w:val="18"/>
          <w:szCs w:val="18"/>
        </w:rPr>
        <w:t>sum(O3[1]) to plot the S</w:t>
      </w:r>
      <w:r w:rsidRPr="00D13309">
        <w:rPr>
          <w:rFonts w:ascii="Courier" w:hAnsi="Courier"/>
          <w:b/>
          <w:sz w:val="18"/>
          <w:szCs w:val="18"/>
        </w:rPr>
        <w:t xml:space="preserve">um of the variable over all timesteps </w:t>
      </w:r>
      <w:r>
        <w:rPr>
          <w:rFonts w:ascii="Courier" w:hAnsi="Courier"/>
          <w:b/>
          <w:sz w:val="18"/>
          <w:szCs w:val="18"/>
        </w:rPr>
        <w:t>for each grid cell</w:t>
      </w:r>
    </w:p>
    <w:p w:rsidR="00BA5B0F" w:rsidRPr="00D13309" w:rsidRDefault="00BA5B0F" w:rsidP="002D2F72">
      <w:pPr>
        <w:pStyle w:val="BodyText"/>
      </w:pPr>
      <w:r>
        <w:t>The Mathematical functions will operate over all timesteps at each grid cell. Examples for the batch script notation and the images produce</w:t>
      </w:r>
      <w:r w:rsidR="00B13B1E">
        <w:t>d</w:t>
      </w:r>
      <w:r>
        <w:t xml:space="preserve"> are provided in the sections below</w:t>
      </w:r>
      <w:r w:rsidR="00B13B1E">
        <w:t>.</w:t>
      </w:r>
    </w:p>
    <w:p w:rsidR="00E05E3C" w:rsidRDefault="00BA5B0F">
      <w:pPr>
        <w:pStyle w:val="Heading3"/>
      </w:pPr>
      <w:bookmarkStart w:id="596" w:name="_Toc287446324"/>
      <w:bookmarkStart w:id="597" w:name="_Toc292295107"/>
      <w:bookmarkStart w:id="598" w:name="_Toc294621928"/>
      <w:r>
        <w:t>Batch Script Example: Maximum Ozone – layer 1</w:t>
      </w:r>
      <w:bookmarkEnd w:id="596"/>
      <w:bookmarkEnd w:id="597"/>
      <w:r w:rsidR="00ED485C">
        <w:t xml:space="preserve"> (Figure 17-11)</w:t>
      </w:r>
      <w:bookmarkEnd w:id="598"/>
    </w:p>
    <w:p w:rsidR="00BA5B0F" w:rsidRDefault="00BA5B0F" w:rsidP="00BA5B0F"/>
    <w:p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rsidR="00BA5B0F" w:rsidRDefault="00BA5B0F" w:rsidP="00BA5B0F">
      <w:pPr>
        <w:rPr>
          <w:rFonts w:ascii="Courier New" w:hAnsi="Courier New" w:cs="Courier New"/>
          <w:b/>
          <w:sz w:val="20"/>
        </w:rPr>
      </w:pPr>
      <w:r>
        <w:rPr>
          <w:rFonts w:ascii="Courier New" w:hAnsi="Courier New" w:cs="Courier New"/>
          <w:b/>
          <w:sz w:val="20"/>
        </w:rPr>
        <w:t>dir=$LOCAL_DIR/</w:t>
      </w:r>
      <w:r w:rsidRPr="00D24568">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rsidR="00BA5B0F" w:rsidRPr="00C86101" w:rsidRDefault="00BA5B0F" w:rsidP="00BA5B0F">
      <w:pPr>
        <w:rPr>
          <w:rFonts w:ascii="Courier New" w:hAnsi="Courier New" w:cs="Courier New"/>
          <w:b/>
          <w:sz w:val="20"/>
        </w:rPr>
      </w:pPr>
      <w:r w:rsidRPr="00C86101">
        <w:rPr>
          <w:rFonts w:ascii="Courier New" w:hAnsi="Courier New" w:cs="Courier New"/>
          <w:b/>
          <w:sz w:val="20"/>
        </w:rPr>
        <w:t>gtype=tile</w:t>
      </w:r>
    </w:p>
    <w:p w:rsidR="00BA5B0F" w:rsidRPr="00C86101" w:rsidRDefault="00BA5B0F" w:rsidP="00BA5B0F">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rsidR="00BA5B0F" w:rsidRPr="00C86101" w:rsidRDefault="00BA5B0F" w:rsidP="00BA5B0F">
      <w:pPr>
        <w:rPr>
          <w:rFonts w:ascii="Courier New" w:hAnsi="Courier New" w:cs="Courier New"/>
          <w:b/>
          <w:sz w:val="20"/>
        </w:rPr>
      </w:pPr>
      <w:r w:rsidRPr="00C86101">
        <w:rPr>
          <w:rFonts w:ascii="Courier New" w:hAnsi="Courier New" w:cs="Courier New"/>
          <w:b/>
          <w:sz w:val="20"/>
        </w:rPr>
        <w:t>saveImage=jpeg</w:t>
      </w:r>
    </w:p>
    <w:p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rsidR="00BA5B0F" w:rsidRPr="00C86101" w:rsidRDefault="00BA5B0F" w:rsidP="00BA5B0F">
      <w:pPr>
        <w:rPr>
          <w:rFonts w:ascii="Courier New" w:hAnsi="Courier New" w:cs="Courier New"/>
          <w:b/>
          <w:sz w:val="20"/>
        </w:rPr>
      </w:pPr>
    </w:p>
    <w:p w:rsidR="00BA5B0F" w:rsidRPr="003835E3" w:rsidRDefault="00BA5B0F" w:rsidP="00BA5B0F">
      <w:pPr>
        <w:rPr>
          <w:rFonts w:ascii="Courier New" w:hAnsi="Courier New" w:cs="Courier New"/>
          <w:b/>
          <w:sz w:val="20"/>
        </w:rPr>
      </w:pPr>
      <w:r w:rsidRPr="003835E3">
        <w:rPr>
          <w:rFonts w:ascii="Courier New" w:hAnsi="Courier New" w:cs="Courier New"/>
          <w:b/>
          <w:sz w:val="20"/>
        </w:rPr>
        <w:t>&lt;Task&gt;</w:t>
      </w:r>
    </w:p>
    <w:p w:rsidR="00BA5B0F" w:rsidRDefault="00BA5B0F" w:rsidP="00BA5B0F">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rsidR="00BA5B0F" w:rsidRPr="003835E3" w:rsidRDefault="00BA5B0F" w:rsidP="00BA5B0F">
      <w:pPr>
        <w:rPr>
          <w:rFonts w:ascii="Courier New" w:hAnsi="Courier New" w:cs="Courier New"/>
          <w:b/>
          <w:sz w:val="20"/>
        </w:rPr>
      </w:pPr>
      <w:r w:rsidRPr="003835E3">
        <w:rPr>
          <w:rFonts w:ascii="Courier New" w:hAnsi="Courier New" w:cs="Courier New"/>
          <w:b/>
          <w:sz w:val="20"/>
        </w:rPr>
        <w:t>imageFile=CCTM46_P16.baseO2a.36k.O3MAX.tstepmax.layer1</w:t>
      </w:r>
    </w:p>
    <w:p w:rsidR="00BA5B0F" w:rsidRPr="003835E3" w:rsidRDefault="00BA5B0F" w:rsidP="00BA5B0F">
      <w:pPr>
        <w:rPr>
          <w:rFonts w:ascii="Courier New" w:hAnsi="Courier New" w:cs="Courier New"/>
          <w:b/>
          <w:sz w:val="20"/>
        </w:rPr>
      </w:pPr>
      <w:r w:rsidRPr="003835E3">
        <w:rPr>
          <w:rFonts w:ascii="Courier New" w:hAnsi="Courier New" w:cs="Courier New"/>
          <w:b/>
          <w:sz w:val="20"/>
        </w:rPr>
        <w:t>s=max(O3[1])</w:t>
      </w:r>
    </w:p>
    <w:p w:rsidR="00BA5B0F" w:rsidRPr="003835E3" w:rsidRDefault="00BA5B0F" w:rsidP="00BA5B0F">
      <w:pPr>
        <w:rPr>
          <w:rFonts w:ascii="Courier New" w:hAnsi="Courier New" w:cs="Courier New"/>
          <w:b/>
          <w:sz w:val="20"/>
        </w:rPr>
      </w:pPr>
      <w:r w:rsidRPr="003835E3">
        <w:rPr>
          <w:rFonts w:ascii="Courier New" w:hAnsi="Courier New" w:cs="Courier New"/>
          <w:b/>
          <w:sz w:val="20"/>
        </w:rPr>
        <w:t>&lt;/Task&gt;</w:t>
      </w:r>
    </w:p>
    <w:p w:rsidR="00BA5B0F" w:rsidRDefault="00BA5B0F" w:rsidP="00BA5B0F">
      <w:pPr>
        <w:rPr>
          <w:rFonts w:ascii="Courier" w:hAnsi="Courier"/>
          <w:b/>
          <w:sz w:val="20"/>
        </w:rPr>
      </w:pPr>
    </w:p>
    <w:p w:rsidR="00FD595E" w:rsidRDefault="00FD595E" w:rsidP="00FD595E">
      <w:pPr>
        <w:pStyle w:val="Figureheading"/>
      </w:pPr>
      <w:bookmarkStart w:id="599" w:name="_Toc294622047"/>
      <w:r>
        <w:lastRenderedPageBreak/>
        <w:t>Figure 17-11. Fast Tile Plot of Maximum Air Temperature (aggregated over 25 timesteps)</w:t>
      </w:r>
      <w:bookmarkEnd w:id="599"/>
    </w:p>
    <w:p w:rsidR="00E05E3C" w:rsidRDefault="00E05E3C">
      <w:pPr>
        <w:jc w:val="center"/>
      </w:pPr>
      <w:r>
        <w:rPr>
          <w:noProof/>
          <w:szCs w:val="20"/>
        </w:rPr>
        <w:drawing>
          <wp:inline distT="0" distB="0" distL="0" distR="0" wp14:anchorId="39BC0BA1" wp14:editId="7E16EF0F">
            <wp:extent cx="5495925" cy="4124325"/>
            <wp:effectExtent l="0" t="0" r="0" b="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rsidR="00E05E3C" w:rsidRDefault="00FD595E">
      <w:pPr>
        <w:pStyle w:val="Heading3"/>
      </w:pPr>
      <w:bookmarkStart w:id="600" w:name="_Toc287446325"/>
      <w:bookmarkStart w:id="601" w:name="_Toc292295108"/>
      <w:bookmarkStart w:id="602" w:name="_Toc294621929"/>
      <w:r>
        <w:t>Batch Script Example : Minimum Ozone – layer 1</w:t>
      </w:r>
      <w:bookmarkEnd w:id="600"/>
      <w:bookmarkEnd w:id="601"/>
      <w:r w:rsidR="00ED485C">
        <w:t xml:space="preserve"> (Figure 17-12)</w:t>
      </w:r>
      <w:bookmarkEnd w:id="602"/>
    </w:p>
    <w:p w:rsidR="00E05E3C" w:rsidRDefault="00E05E3C"/>
    <w:p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rsidR="00FD595E" w:rsidRPr="00C86101" w:rsidRDefault="00FD595E" w:rsidP="00FD595E">
      <w:pPr>
        <w:rPr>
          <w:rFonts w:ascii="Courier New" w:hAnsi="Courier New" w:cs="Courier New"/>
          <w:b/>
          <w:sz w:val="20"/>
        </w:rPr>
      </w:pPr>
      <w:r w:rsidRPr="00C86101">
        <w:rPr>
          <w:rFonts w:ascii="Courier New" w:hAnsi="Courier New" w:cs="Courier New"/>
          <w:b/>
          <w:sz w:val="20"/>
        </w:rPr>
        <w:t>saveImage=jpeg</w:t>
      </w:r>
    </w:p>
    <w:p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rsidR="00FD595E" w:rsidRDefault="00FD595E" w:rsidP="00FD595E">
      <w:pPr>
        <w:rPr>
          <w:rFonts w:ascii="Courier New" w:hAnsi="Courier New" w:cs="Courier New"/>
          <w:b/>
          <w:sz w:val="20"/>
        </w:rPr>
      </w:pPr>
      <w:r w:rsidRPr="003835E3">
        <w:rPr>
          <w:rFonts w:ascii="Courier New" w:hAnsi="Courier New" w:cs="Courier New"/>
          <w:b/>
          <w:sz w:val="20"/>
        </w:rPr>
        <w:t>&lt;Task&gt;</w:t>
      </w:r>
    </w:p>
    <w:p w:rsidR="00FD595E" w:rsidRPr="003835E3" w:rsidRDefault="00FD595E" w:rsidP="00FD595E">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rsidR="00FD595E" w:rsidRPr="003835E3" w:rsidRDefault="00FD595E" w:rsidP="00FD595E">
      <w:pPr>
        <w:rPr>
          <w:rFonts w:ascii="Courier New" w:hAnsi="Courier New" w:cs="Courier New"/>
          <w:b/>
          <w:sz w:val="20"/>
        </w:rPr>
      </w:pPr>
      <w:r w:rsidRPr="003835E3">
        <w:rPr>
          <w:rFonts w:ascii="Courier New" w:hAnsi="Courier New" w:cs="Courier New"/>
          <w:b/>
          <w:sz w:val="20"/>
        </w:rPr>
        <w:t>imageFile=CCTM46_P16.baseO2a.36k.O3MAX.tstepmin.layer1</w:t>
      </w:r>
    </w:p>
    <w:p w:rsidR="00FD595E" w:rsidRPr="003835E3" w:rsidRDefault="00FD595E" w:rsidP="00FD595E">
      <w:pPr>
        <w:rPr>
          <w:rFonts w:ascii="Courier New" w:hAnsi="Courier New" w:cs="Courier New"/>
          <w:b/>
          <w:sz w:val="20"/>
        </w:rPr>
      </w:pPr>
      <w:r>
        <w:rPr>
          <w:rFonts w:ascii="Courier New" w:hAnsi="Courier New" w:cs="Courier New"/>
          <w:b/>
          <w:sz w:val="20"/>
        </w:rPr>
        <w:t>s=min</w:t>
      </w:r>
      <w:r w:rsidRPr="003835E3">
        <w:rPr>
          <w:rFonts w:ascii="Courier New" w:hAnsi="Courier New" w:cs="Courier New"/>
          <w:b/>
          <w:sz w:val="20"/>
        </w:rPr>
        <w:t>(O3[1])</w:t>
      </w:r>
    </w:p>
    <w:p w:rsidR="00FD595E" w:rsidRDefault="00FD595E" w:rsidP="00FD595E">
      <w:pPr>
        <w:rPr>
          <w:rFonts w:ascii="Courier New" w:hAnsi="Courier New" w:cs="Courier New"/>
          <w:b/>
          <w:sz w:val="20"/>
        </w:rPr>
      </w:pPr>
      <w:r w:rsidRPr="003835E3">
        <w:rPr>
          <w:rFonts w:ascii="Courier New" w:hAnsi="Courier New" w:cs="Courier New"/>
          <w:b/>
          <w:sz w:val="20"/>
        </w:rPr>
        <w:t>&lt;/Task&gt;</w:t>
      </w:r>
    </w:p>
    <w:p w:rsidR="00E05E3C" w:rsidRDefault="00E05E3C"/>
    <w:p w:rsidR="00FD595E" w:rsidRDefault="00FD595E" w:rsidP="00FD595E">
      <w:pPr>
        <w:pStyle w:val="Figureheading"/>
      </w:pPr>
      <w:bookmarkStart w:id="603" w:name="_Toc294622048"/>
      <w:r>
        <w:lastRenderedPageBreak/>
        <w:t>Figure 17-12. Fast Tile Plot of Minimum Ozone (aggregated over 25 timesteps)</w:t>
      </w:r>
      <w:bookmarkEnd w:id="603"/>
    </w:p>
    <w:p w:rsidR="00E05E3C" w:rsidRDefault="00E05E3C">
      <w:pPr>
        <w:jc w:val="center"/>
      </w:pPr>
      <w:r>
        <w:rPr>
          <w:noProof/>
          <w:szCs w:val="20"/>
        </w:rPr>
        <w:drawing>
          <wp:inline distT="0" distB="0" distL="0" distR="0" wp14:anchorId="50DE0EE8" wp14:editId="71EEA8E1">
            <wp:extent cx="4838700" cy="3629025"/>
            <wp:effectExtent l="0" t="0" r="0" b="0"/>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inline>
        </w:drawing>
      </w:r>
    </w:p>
    <w:p w:rsidR="00E05E3C" w:rsidRDefault="00FD595E">
      <w:pPr>
        <w:pStyle w:val="Heading3"/>
      </w:pPr>
      <w:bookmarkStart w:id="604" w:name="_Toc287446326"/>
      <w:bookmarkStart w:id="605" w:name="_Toc292295109"/>
      <w:bookmarkStart w:id="606" w:name="_Toc294621930"/>
      <w:r>
        <w:t>Batch Script Example : Mean of Ozone – layer 1</w:t>
      </w:r>
      <w:bookmarkEnd w:id="604"/>
      <w:bookmarkEnd w:id="605"/>
      <w:r w:rsidR="00ED485C">
        <w:t xml:space="preserve"> (Figure 17-13)</w:t>
      </w:r>
      <w:bookmarkEnd w:id="606"/>
    </w:p>
    <w:p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rsidR="00FD595E" w:rsidRPr="00C86101" w:rsidRDefault="00FD595E" w:rsidP="00FD595E">
      <w:pPr>
        <w:rPr>
          <w:rFonts w:ascii="Courier New" w:hAnsi="Courier New" w:cs="Courier New"/>
          <w:b/>
          <w:sz w:val="20"/>
        </w:rPr>
      </w:pPr>
      <w:r w:rsidRPr="00C86101">
        <w:rPr>
          <w:rFonts w:ascii="Courier New" w:hAnsi="Courier New" w:cs="Courier New"/>
          <w:b/>
          <w:sz w:val="20"/>
        </w:rPr>
        <w:t>saveImage=jpeg</w:t>
      </w:r>
    </w:p>
    <w:p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rsidR="00FD595E" w:rsidRDefault="00FD595E" w:rsidP="00FD595E">
      <w:pPr>
        <w:rPr>
          <w:rFonts w:ascii="Courier New" w:hAnsi="Courier New" w:cs="Courier New"/>
          <w:b/>
          <w:sz w:val="20"/>
        </w:rPr>
      </w:pPr>
      <w:r w:rsidRPr="003835E3">
        <w:rPr>
          <w:rFonts w:ascii="Courier New" w:hAnsi="Courier New" w:cs="Courier New"/>
          <w:b/>
          <w:sz w:val="20"/>
        </w:rPr>
        <w:t>&lt;Task&gt;</w:t>
      </w:r>
    </w:p>
    <w:p w:rsidR="00FD595E" w:rsidRPr="003835E3" w:rsidRDefault="00FD595E" w:rsidP="00FD595E">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rsidR="00FD595E" w:rsidRPr="003835E3" w:rsidRDefault="00FD595E" w:rsidP="00FD595E">
      <w:pPr>
        <w:rPr>
          <w:rFonts w:ascii="Courier New" w:hAnsi="Courier New" w:cs="Courier New"/>
          <w:b/>
          <w:sz w:val="20"/>
        </w:rPr>
      </w:pPr>
      <w:r w:rsidRPr="003835E3">
        <w:rPr>
          <w:rFonts w:ascii="Courier New" w:hAnsi="Courier New" w:cs="Courier New"/>
          <w:b/>
          <w:sz w:val="20"/>
        </w:rPr>
        <w:t>imageFile=CCTM4</w:t>
      </w:r>
      <w:r>
        <w:rPr>
          <w:rFonts w:ascii="Courier New" w:hAnsi="Courier New" w:cs="Courier New"/>
          <w:b/>
          <w:sz w:val="20"/>
        </w:rPr>
        <w:t>6_P16.baseO2a.36k.O3MAX.tstepmean</w:t>
      </w:r>
      <w:r w:rsidRPr="003835E3">
        <w:rPr>
          <w:rFonts w:ascii="Courier New" w:hAnsi="Courier New" w:cs="Courier New"/>
          <w:b/>
          <w:sz w:val="20"/>
        </w:rPr>
        <w:t>.layer1</w:t>
      </w:r>
    </w:p>
    <w:p w:rsidR="00FD595E" w:rsidRPr="003835E3" w:rsidRDefault="00FD595E" w:rsidP="00FD595E">
      <w:pPr>
        <w:rPr>
          <w:rFonts w:ascii="Courier New" w:hAnsi="Courier New" w:cs="Courier New"/>
          <w:b/>
          <w:sz w:val="20"/>
        </w:rPr>
      </w:pPr>
      <w:r>
        <w:rPr>
          <w:rFonts w:ascii="Courier New" w:hAnsi="Courier New" w:cs="Courier New"/>
          <w:b/>
          <w:sz w:val="20"/>
        </w:rPr>
        <w:t>s=mean</w:t>
      </w:r>
      <w:r w:rsidRPr="003835E3">
        <w:rPr>
          <w:rFonts w:ascii="Courier New" w:hAnsi="Courier New" w:cs="Courier New"/>
          <w:b/>
          <w:sz w:val="20"/>
        </w:rPr>
        <w:t>(O3[1])</w:t>
      </w:r>
    </w:p>
    <w:p w:rsidR="00FD595E" w:rsidRDefault="00FD595E" w:rsidP="00FD595E">
      <w:pPr>
        <w:rPr>
          <w:rFonts w:ascii="Courier New" w:hAnsi="Courier New" w:cs="Courier New"/>
          <w:b/>
          <w:sz w:val="20"/>
        </w:rPr>
      </w:pPr>
      <w:r w:rsidRPr="003835E3">
        <w:rPr>
          <w:rFonts w:ascii="Courier New" w:hAnsi="Courier New" w:cs="Courier New"/>
          <w:b/>
          <w:sz w:val="20"/>
        </w:rPr>
        <w:t>&lt;/Task&gt;</w:t>
      </w:r>
    </w:p>
    <w:p w:rsidR="00E05E3C" w:rsidRDefault="00E05E3C"/>
    <w:p w:rsidR="00FD595E" w:rsidRDefault="00FD595E" w:rsidP="00FD595E">
      <w:pPr>
        <w:pStyle w:val="Figureheading"/>
      </w:pPr>
      <w:bookmarkStart w:id="607" w:name="_Toc294622049"/>
      <w:r>
        <w:lastRenderedPageBreak/>
        <w:t>Figure 17-13. Fast Tile Plot of Mean Ozone (aggregated over 25 timesteps)</w:t>
      </w:r>
      <w:bookmarkEnd w:id="607"/>
    </w:p>
    <w:p w:rsidR="00E05E3C" w:rsidRDefault="00E05E3C">
      <w:pPr>
        <w:jc w:val="center"/>
      </w:pPr>
      <w:r>
        <w:rPr>
          <w:noProof/>
          <w:szCs w:val="20"/>
        </w:rPr>
        <w:drawing>
          <wp:inline distT="0" distB="0" distL="0" distR="0" wp14:anchorId="6BD1AE55" wp14:editId="6619D09D">
            <wp:extent cx="4981575" cy="3733800"/>
            <wp:effectExtent l="0" t="0" r="0" b="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81575" cy="3733800"/>
                    </a:xfrm>
                    <a:prstGeom prst="rect">
                      <a:avLst/>
                    </a:prstGeom>
                    <a:noFill/>
                    <a:ln>
                      <a:noFill/>
                    </a:ln>
                  </pic:spPr>
                </pic:pic>
              </a:graphicData>
            </a:graphic>
          </wp:inline>
        </w:drawing>
      </w:r>
    </w:p>
    <w:p w:rsidR="00E05E3C" w:rsidRDefault="00FD595E">
      <w:pPr>
        <w:pStyle w:val="Heading3"/>
      </w:pPr>
      <w:bookmarkStart w:id="608" w:name="_Toc287446327"/>
      <w:bookmarkStart w:id="609" w:name="_Toc292295110"/>
      <w:bookmarkStart w:id="610" w:name="_Toc294621931"/>
      <w:r>
        <w:t>Batch Script Example : Sum of Ozone – layer 1</w:t>
      </w:r>
      <w:bookmarkEnd w:id="608"/>
      <w:bookmarkEnd w:id="609"/>
      <w:r w:rsidR="00ED485C">
        <w:t xml:space="preserve"> (Figure 17-14)</w:t>
      </w:r>
      <w:bookmarkEnd w:id="610"/>
    </w:p>
    <w:p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rsidR="00FD595E" w:rsidRDefault="00FD595E" w:rsidP="00FD595E">
      <w:pPr>
        <w:rPr>
          <w:rFonts w:ascii="Courier New" w:hAnsi="Courier New" w:cs="Courier New"/>
          <w:b/>
          <w:sz w:val="20"/>
        </w:rPr>
      </w:pPr>
      <w:r w:rsidRPr="00C86101">
        <w:rPr>
          <w:rFonts w:ascii="Courier New" w:hAnsi="Courier New" w:cs="Courier New"/>
          <w:b/>
          <w:sz w:val="20"/>
        </w:rPr>
        <w:t>saveImage=jpeg</w:t>
      </w:r>
    </w:p>
    <w:p w:rsidR="00FD595E" w:rsidRDefault="00FD595E" w:rsidP="00FD595E">
      <w:pPr>
        <w:rPr>
          <w:rFonts w:ascii="Courier New" w:hAnsi="Courier New" w:cs="Courier New"/>
          <w:b/>
          <w:sz w:val="20"/>
        </w:rPr>
      </w:pPr>
      <w:r>
        <w:rPr>
          <w:rFonts w:ascii="Courier New" w:hAnsi="Courier New" w:cs="Courier New"/>
          <w:b/>
          <w:sz w:val="20"/>
        </w:rPr>
        <w:t>&lt;/Global&gt;</w:t>
      </w:r>
    </w:p>
    <w:p w:rsidR="00FD595E" w:rsidRDefault="00FD595E" w:rsidP="00FD595E">
      <w:pPr>
        <w:rPr>
          <w:rFonts w:ascii="Courier New" w:hAnsi="Courier New" w:cs="Courier New"/>
          <w:b/>
          <w:sz w:val="20"/>
        </w:rPr>
      </w:pPr>
      <w:r>
        <w:rPr>
          <w:rFonts w:ascii="Courier New" w:hAnsi="Courier New" w:cs="Courier New"/>
          <w:b/>
          <w:sz w:val="20"/>
        </w:rPr>
        <w:t>&lt;Task&gt;</w:t>
      </w:r>
    </w:p>
    <w:p w:rsidR="00FD595E" w:rsidRDefault="00FD595E" w:rsidP="00FD595E">
      <w:pPr>
        <w:rPr>
          <w:rFonts w:ascii="Courier New" w:hAnsi="Courier New" w:cs="Courier New"/>
          <w:sz w:val="20"/>
        </w:rPr>
      </w:pPr>
      <w:r w:rsidRPr="00890628">
        <w:rPr>
          <w:rFonts w:ascii="Courier New" w:hAnsi="Courier New" w:cs="Courier New"/>
          <w:sz w:val="20"/>
        </w:rPr>
        <w:t>f= CCTM46_P16.baseO2a.36k.O3MAX</w:t>
      </w:r>
    </w:p>
    <w:p w:rsidR="00FD595E" w:rsidRPr="00890628" w:rsidRDefault="00FD595E" w:rsidP="00FD595E">
      <w:pPr>
        <w:rPr>
          <w:rFonts w:ascii="Courier New" w:hAnsi="Courier New" w:cs="Courier New"/>
          <w:sz w:val="20"/>
        </w:rPr>
      </w:pPr>
      <w:r w:rsidRPr="00890628">
        <w:rPr>
          <w:rFonts w:ascii="Courier New" w:hAnsi="Courier New" w:cs="Courier New"/>
          <w:sz w:val="20"/>
        </w:rPr>
        <w:t>imageFile=CCTM46_P16.baseO2a.36k.O3MAX.tstepsum.layer1</w:t>
      </w:r>
    </w:p>
    <w:p w:rsidR="00FD595E" w:rsidRDefault="00FD595E" w:rsidP="00FD595E">
      <w:pPr>
        <w:rPr>
          <w:rFonts w:ascii="Courier New" w:hAnsi="Courier New" w:cs="Courier New"/>
          <w:sz w:val="20"/>
        </w:rPr>
      </w:pPr>
      <w:r w:rsidRPr="00890628">
        <w:rPr>
          <w:rFonts w:ascii="Courier New" w:hAnsi="Courier New" w:cs="Courier New"/>
          <w:sz w:val="20"/>
        </w:rPr>
        <w:t>s=sum(O3[1])</w:t>
      </w:r>
    </w:p>
    <w:p w:rsidR="00FD595E" w:rsidRDefault="00FD595E" w:rsidP="00FD595E">
      <w:pPr>
        <w:rPr>
          <w:rFonts w:ascii="Courier New" w:hAnsi="Courier New" w:cs="Courier New"/>
          <w:sz w:val="20"/>
        </w:rPr>
      </w:pPr>
      <w:r w:rsidRPr="00890628">
        <w:rPr>
          <w:rFonts w:ascii="Courier New" w:hAnsi="Courier New" w:cs="Courier New"/>
          <w:sz w:val="20"/>
        </w:rPr>
        <w:t>&lt;/Task&gt;</w:t>
      </w:r>
    </w:p>
    <w:p w:rsidR="00FD595E" w:rsidRDefault="00FD595E" w:rsidP="00FD595E">
      <w:pPr>
        <w:rPr>
          <w:rFonts w:ascii="Courier New" w:hAnsi="Courier New" w:cs="Courier New"/>
          <w:sz w:val="20"/>
        </w:rPr>
      </w:pPr>
    </w:p>
    <w:p w:rsidR="00FD595E" w:rsidRDefault="00FD595E" w:rsidP="00FD595E">
      <w:pPr>
        <w:pStyle w:val="Figureheading"/>
      </w:pPr>
      <w:bookmarkStart w:id="611" w:name="_Toc294622050"/>
      <w:r>
        <w:lastRenderedPageBreak/>
        <w:t>Figure 17-14. Fast Tile Plot of the Sum of Ozone (aggregated over 25 timesteps)</w:t>
      </w:r>
      <w:bookmarkEnd w:id="611"/>
    </w:p>
    <w:p w:rsidR="00E05E3C" w:rsidRPr="00B13B1E" w:rsidRDefault="00E05E3C">
      <w:pPr>
        <w:jc w:val="center"/>
      </w:pPr>
      <w:r>
        <w:rPr>
          <w:noProof/>
        </w:rPr>
        <w:drawing>
          <wp:inline distT="0" distB="0" distL="0" distR="0" wp14:anchorId="0764F9DF" wp14:editId="47D28387">
            <wp:extent cx="4819650" cy="3609975"/>
            <wp:effectExtent l="0" t="0" r="0" b="0"/>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9650" cy="3609975"/>
                    </a:xfrm>
                    <a:prstGeom prst="rect">
                      <a:avLst/>
                    </a:prstGeom>
                    <a:noFill/>
                    <a:ln>
                      <a:noFill/>
                    </a:ln>
                  </pic:spPr>
                </pic:pic>
              </a:graphicData>
            </a:graphic>
          </wp:inline>
        </w:drawing>
      </w:r>
    </w:p>
    <w:p w:rsidR="00BA5B0F" w:rsidRDefault="00BA5B0F" w:rsidP="00BA5B0F"/>
    <w:p w:rsidR="00BA0E86" w:rsidRDefault="00BA0E86" w:rsidP="00E52E8F">
      <w:pPr>
        <w:pStyle w:val="Heading1"/>
      </w:pPr>
      <w:bookmarkStart w:id="612" w:name="_Toc292295111"/>
      <w:bookmarkStart w:id="613" w:name="_Toc294621932"/>
      <w:r w:rsidRPr="005716C1">
        <w:t>Command Line Scripting</w:t>
      </w:r>
      <w:bookmarkEnd w:id="574"/>
      <w:bookmarkEnd w:id="612"/>
      <w:bookmarkEnd w:id="613"/>
    </w:p>
    <w:p w:rsidR="00BA0E86" w:rsidRDefault="00BA0E86" w:rsidP="002D2F72">
      <w:pPr>
        <w:pStyle w:val="BodyText"/>
      </w:pPr>
      <w:r>
        <w:t xml:space="preserve">The commands described in this section can be executed from the command line through either command line arguments or Windows batch files. In Linux, you can edit the verdi.sh script, adding the command options at the end of the last line of the script. If you are using Windows, edit the run.bat script, again adding the command options at the end of the last line, and submitting the script at the windows command line. An example syntax for all commands follows the format </w:t>
      </w:r>
    </w:p>
    <w:p w:rsidR="00BA0E86" w:rsidRPr="00971354" w:rsidRDefault="00BA0E86" w:rsidP="002D2F72">
      <w:pPr>
        <w:pStyle w:val="BodyText"/>
      </w:pPr>
      <w:r w:rsidRPr="00971354">
        <w:t xml:space="preserve">&lt;command&gt; &lt;command options&gt; \ </w:t>
      </w:r>
    </w:p>
    <w:p w:rsidR="00BA0E86" w:rsidRDefault="00BA0E86" w:rsidP="002D2F72">
      <w:pPr>
        <w:pStyle w:val="BodyText"/>
      </w:pPr>
      <w:r>
        <w:t>where the “\” at the end of the command is optional.</w:t>
      </w:r>
    </w:p>
    <w:p w:rsidR="00BA0E86" w:rsidRPr="00B5508A" w:rsidRDefault="00BA0E86" w:rsidP="001F222E">
      <w:pPr>
        <w:pStyle w:val="Heading2"/>
      </w:pPr>
      <w:bookmarkStart w:id="614" w:name="_Toc292295112"/>
      <w:bookmarkStart w:id="615" w:name="_Toc294621933"/>
      <w:r>
        <w:t xml:space="preserve">Example </w:t>
      </w:r>
      <w:r w:rsidR="007C0B0B">
        <w:t xml:space="preserve">Command Line </w:t>
      </w:r>
      <w:r>
        <w:t>Script for Linux Users</w:t>
      </w:r>
      <w:bookmarkEnd w:id="614"/>
      <w:bookmarkEnd w:id="615"/>
    </w:p>
    <w:p w:rsidR="00BC056D" w:rsidRDefault="00BC056D" w:rsidP="002D2F72">
      <w:pPr>
        <w:pStyle w:val="BodyText"/>
      </w:pPr>
      <w:r>
        <w:t>Set an environment variable $VERDI_HOME by using</w:t>
      </w:r>
    </w:p>
    <w:p w:rsidR="00BC056D" w:rsidRDefault="0010686A" w:rsidP="002D2F72">
      <w:pPr>
        <w:pStyle w:val="BodyText"/>
      </w:pPr>
      <w:r>
        <w:t>s</w:t>
      </w:r>
      <w:r w:rsidR="00BC056D">
        <w:t>e</w:t>
      </w:r>
      <w:r>
        <w:t>tenv VERDI_HOME /home/a_username</w:t>
      </w:r>
      <w:r w:rsidR="00BC056D">
        <w:t>/VERDI_</w:t>
      </w:r>
      <w:r w:rsidR="00215730">
        <w:t>1.4</w:t>
      </w:r>
    </w:p>
    <w:p w:rsidR="00BC056D" w:rsidRDefault="00BC056D" w:rsidP="002D2F72">
      <w:pPr>
        <w:pStyle w:val="BodyText"/>
      </w:pPr>
      <w:r>
        <w:t>Where a_username is your username.</w:t>
      </w:r>
    </w:p>
    <w:p w:rsidR="00BA0E86" w:rsidRDefault="00BA0E86" w:rsidP="002D2F72">
      <w:pPr>
        <w:pStyle w:val="BodyText"/>
      </w:pPr>
      <w:r w:rsidRPr="00B5508A">
        <w:lastRenderedPageBreak/>
        <w:t>The following script options will read</w:t>
      </w:r>
      <w:r>
        <w:t xml:space="preserve"> in the file as the first dataset</w:t>
      </w:r>
      <w:r w:rsidRPr="00B5508A">
        <w:t>, select O3[1] as the formula</w:t>
      </w:r>
      <w:r>
        <w:t xml:space="preserve"> from dataset 1</w:t>
      </w:r>
      <w:r w:rsidRPr="00B5508A">
        <w:t>, and creat</w:t>
      </w:r>
      <w:r>
        <w:t>e a tile plot of the O3[1].</w:t>
      </w:r>
    </w:p>
    <w:p w:rsidR="00BA0E86" w:rsidRDefault="00BA0E86" w:rsidP="0037029B">
      <w:pPr>
        <w:pStyle w:val="HTMLPreformatted"/>
        <w:spacing w:before="240"/>
      </w:pPr>
      <w:r w:rsidRPr="00BD0C1E">
        <w:t>./</w:t>
      </w:r>
      <w:r w:rsidR="00BC056D">
        <w:t>v</w:t>
      </w:r>
      <w:r w:rsidRPr="00BD0C1E">
        <w:t xml:space="preserve">erdi.sh -f </w:t>
      </w:r>
      <w:r>
        <w:t>“</w:t>
      </w:r>
      <w:r w:rsidRPr="00BD0C1E">
        <w:t>$VERDI_HOME/data/</w:t>
      </w:r>
      <w:r w:rsidR="000C551F">
        <w:t>model/</w:t>
      </w:r>
      <w:r w:rsidR="00BC056D" w:rsidRPr="00BC056D">
        <w:t>CCTM46_P16.baseO2a.36k.O3MAX</w:t>
      </w:r>
      <w:r w:rsidRPr="00BD0C1E">
        <w:t xml:space="preserve"> -s O3[1] -gtype tile</w:t>
      </w:r>
    </w:p>
    <w:p w:rsidR="00BA0E86" w:rsidRPr="00911469" w:rsidRDefault="00BA0E86" w:rsidP="002D2F72">
      <w:pPr>
        <w:pStyle w:val="BodyText"/>
      </w:pPr>
      <w:r w:rsidRPr="00911469">
        <w:t>Example script file</w:t>
      </w:r>
      <w:r>
        <w:t xml:space="preserve"> (Note that quotes (as shown highlighted in red) may be needed around the entire list of parameters” </w:t>
      </w:r>
      <w:r w:rsidRPr="00911469">
        <w:t>:</w:t>
      </w:r>
    </w:p>
    <w:p w:rsidR="00BA0E86" w:rsidRDefault="00BA0E86" w:rsidP="00BA0C84">
      <w:pPr>
        <w:pStyle w:val="HTMLPreformatted"/>
      </w:pPr>
    </w:p>
    <w:p w:rsidR="00BA0E86" w:rsidRDefault="00BA0E86" w:rsidP="00BA0C84">
      <w:pPr>
        <w:pStyle w:val="HTMLPreformatted"/>
      </w:pPr>
      <w:r>
        <w:t>#! /bin/csh -f</w:t>
      </w:r>
    </w:p>
    <w:p w:rsidR="00BA0E86" w:rsidRDefault="00BA0E86" w:rsidP="00BA0C84">
      <w:pPr>
        <w:pStyle w:val="HTMLPreformatted"/>
      </w:pPr>
    </w:p>
    <w:p w:rsidR="00BA0E86" w:rsidRDefault="00BA0E86" w:rsidP="00BA0C84">
      <w:pPr>
        <w:pStyle w:val="HTMLPreformatted"/>
      </w:pPr>
      <w:r>
        <w:t>#### 8hO3 Daily Max Plot</w:t>
      </w:r>
    </w:p>
    <w:p w:rsidR="00BA0E86" w:rsidRDefault="00BA0E86" w:rsidP="00BA0C84">
      <w:pPr>
        <w:pStyle w:val="HTMLPreformatted"/>
      </w:pPr>
      <w:r>
        <w:t>setenv DIR /home/training/verdi_</w:t>
      </w:r>
      <w:r w:rsidR="00215730">
        <w:t>1.4</w:t>
      </w:r>
      <w:r>
        <w:t>/data/OBS</w:t>
      </w:r>
    </w:p>
    <w:p w:rsidR="00BA0E86" w:rsidRDefault="00BA0E86" w:rsidP="00BA0C84">
      <w:pPr>
        <w:pStyle w:val="HTMLPreformatted"/>
      </w:pPr>
      <w:r>
        <w:t>../../verdi.sh \</w:t>
      </w:r>
    </w:p>
    <w:p w:rsidR="00BA0E86" w:rsidRDefault="00BA0E86" w:rsidP="00BA0C84">
      <w:pPr>
        <w:pStyle w:val="HTMLPreformatted"/>
      </w:pPr>
      <w:r w:rsidRPr="00911469">
        <w:rPr>
          <w:color w:val="FF0000"/>
        </w:rPr>
        <w:t>"</w:t>
      </w:r>
      <w:r>
        <w:t>-f $DIR/ACONC_O3_8hr.dmax \</w:t>
      </w:r>
    </w:p>
    <w:p w:rsidR="00BA0E86" w:rsidRDefault="00BA0E86" w:rsidP="00BA0C84">
      <w:pPr>
        <w:pStyle w:val="HTMLPreformatted"/>
      </w:pPr>
      <w:r>
        <w:t>-f $DIR/AQS_overlay_2002_07.ncf \</w:t>
      </w:r>
    </w:p>
    <w:p w:rsidR="000F262A" w:rsidRDefault="000F262A" w:rsidP="00BA0C84">
      <w:pPr>
        <w:pStyle w:val="HTMLPreformatted"/>
      </w:pPr>
      <w:r>
        <w:t>-configFile /home/training/config.txt \</w:t>
      </w:r>
    </w:p>
    <w:p w:rsidR="00BA0E86" w:rsidRDefault="00BA0E86" w:rsidP="00BA0C84">
      <w:pPr>
        <w:pStyle w:val="HTMLPreformatted"/>
      </w:pPr>
      <w:r>
        <w:t>-s O3[1] \</w:t>
      </w:r>
    </w:p>
    <w:p w:rsidR="00BA0E86" w:rsidRDefault="00BA0E86" w:rsidP="00BA0C84">
      <w:pPr>
        <w:pStyle w:val="HTMLPreformatted"/>
      </w:pPr>
      <w:r>
        <w:t>-s O38[2]*1000</w:t>
      </w:r>
      <w:r w:rsidRPr="00911469">
        <w:rPr>
          <w:color w:val="FF0000"/>
        </w:rPr>
        <w:t>"</w:t>
      </w:r>
    </w:p>
    <w:p w:rsidR="00BA0E86" w:rsidRDefault="00BA0E86" w:rsidP="0037029B">
      <w:pPr>
        <w:pStyle w:val="HTMLPreformatted"/>
        <w:spacing w:before="240"/>
      </w:pPr>
    </w:p>
    <w:p w:rsidR="00BA0E86" w:rsidRDefault="00BA0E86" w:rsidP="001F222E">
      <w:pPr>
        <w:pStyle w:val="Heading2"/>
      </w:pPr>
      <w:bookmarkStart w:id="616" w:name="_Toc292295113"/>
      <w:bookmarkStart w:id="617" w:name="_Toc294621934"/>
      <w:r>
        <w:t xml:space="preserve">Example </w:t>
      </w:r>
      <w:r w:rsidR="007C0B0B">
        <w:t xml:space="preserve">Command Line </w:t>
      </w:r>
      <w:r>
        <w:t>Script for Windows Users</w:t>
      </w:r>
      <w:bookmarkEnd w:id="616"/>
      <w:bookmarkEnd w:id="617"/>
    </w:p>
    <w:p w:rsidR="00BA0E86" w:rsidRDefault="00BA0E86" w:rsidP="00C92446"/>
    <w:p w:rsidR="00BA0E86" w:rsidRDefault="00BA0E86" w:rsidP="00C92446">
      <w:r>
        <w:t>Edit the run.bat script in the VERDI_</w:t>
      </w:r>
      <w:r w:rsidR="00215730">
        <w:t>1.4</w:t>
      </w:r>
      <w:r>
        <w:t xml:space="preserve"> directory by right clicking on the file and selecting edit.</w:t>
      </w:r>
    </w:p>
    <w:p w:rsidR="00BA0E86" w:rsidRDefault="00BA0E86" w:rsidP="009A0113">
      <w:pPr>
        <w:pStyle w:val="Figureheading"/>
      </w:pPr>
      <w:bookmarkStart w:id="618" w:name="_Toc241299296"/>
      <w:bookmarkStart w:id="619" w:name="_Toc241299432"/>
      <w:bookmarkStart w:id="620" w:name="_Toc294622051"/>
      <w:r>
        <w:t>Figure 18-1</w:t>
      </w:r>
      <w:r w:rsidR="00D66DC7">
        <w:t>.</w:t>
      </w:r>
      <w:r>
        <w:t xml:space="preserve"> Location of run.bat script in Windows</w:t>
      </w:r>
      <w:bookmarkEnd w:id="618"/>
      <w:bookmarkEnd w:id="619"/>
      <w:bookmarkEnd w:id="620"/>
      <w:r>
        <w:t xml:space="preserve"> </w:t>
      </w:r>
    </w:p>
    <w:p w:rsidR="00BA0E86" w:rsidRPr="00C92446" w:rsidRDefault="000E1009" w:rsidP="00CD67F2">
      <w:pPr>
        <w:jc w:val="center"/>
      </w:pPr>
      <w:r>
        <w:rPr>
          <w:noProof/>
        </w:rPr>
        <w:drawing>
          <wp:inline distT="0" distB="0" distL="0" distR="0" wp14:anchorId="1564A5A7" wp14:editId="5133AC7E">
            <wp:extent cx="5932805" cy="3402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p>
    <w:p w:rsidR="00BA0E86" w:rsidRDefault="00BA0E86" w:rsidP="00C92446"/>
    <w:p w:rsidR="00BA0E86" w:rsidRDefault="00BA0E86" w:rsidP="00F97AEF">
      <w:r>
        <w:lastRenderedPageBreak/>
        <w:t>The current run.bat in notepad contains a “%1” at the end that allows it to accept input following the run.bat script using the Windows run command.  Unfortunately, this command does not accept directory names that have a space them, such as the “Program Files”.  If you would like to enter the script command line options after run.bat, please move the data directory to C:\VERDI\data or some other similar location.</w:t>
      </w:r>
    </w:p>
    <w:p w:rsidR="00BA0E86" w:rsidRDefault="00BA0E86" w:rsidP="0037029B">
      <w:pPr>
        <w:spacing w:before="240"/>
      </w:pPr>
      <w:r>
        <w:t>Enter the following in the Run command:</w:t>
      </w:r>
      <w:r w:rsidR="00B81E00">
        <w:t xml:space="preserve"> cmd</w:t>
      </w:r>
    </w:p>
    <w:p w:rsidR="00B81E00" w:rsidRDefault="00B81E00" w:rsidP="0037029B">
      <w:pPr>
        <w:spacing w:before="240"/>
      </w:pPr>
      <w:r>
        <w:t>When a command line window opens do the following:</w:t>
      </w:r>
    </w:p>
    <w:p w:rsidR="00B81E00" w:rsidRDefault="00B81E00" w:rsidP="0037029B">
      <w:pPr>
        <w:spacing w:before="240"/>
      </w:pPr>
      <w:r>
        <w:t xml:space="preserve">cd </w:t>
      </w:r>
      <w:r w:rsidR="005A207F">
        <w:t xml:space="preserve">C:\Program </w:t>
      </w:r>
      <w:r>
        <w:t>Files\VERDI_</w:t>
      </w:r>
      <w:r w:rsidR="00215730">
        <w:t>1.4</w:t>
      </w:r>
      <w:r>
        <w:t>\</w:t>
      </w:r>
    </w:p>
    <w:p w:rsidR="00BA0E86" w:rsidRDefault="00BA0E86" w:rsidP="0037029B">
      <w:pPr>
        <w:spacing w:before="240"/>
      </w:pPr>
      <w:r>
        <w:t>run.bat "-f C:</w:t>
      </w:r>
      <w:r w:rsidR="00D70920">
        <w:t>\\VERDI\\</w:t>
      </w:r>
      <w:r>
        <w:t>data\\CCTM46_P16.baseO2a.36k.O3MAX -s O3[1] -gtype tile"</w:t>
      </w:r>
    </w:p>
    <w:p w:rsidR="00BA0E86" w:rsidRDefault="00BA0E86" w:rsidP="00C92446"/>
    <w:p w:rsidR="00BA0E86" w:rsidRDefault="00BA0E86" w:rsidP="00C92446">
      <w:r>
        <w:t>The other option is to place the script commands within the run.bat itself.  Remove the “%1” statement at the end of the run.bat that is provided in the distribution, and add the script options that you would like to use.  The following run.bat contains script options that will read in the file C:\Program Files\VERDI_</w:t>
      </w:r>
      <w:r w:rsidR="00215730">
        <w:t>1.4</w:t>
      </w:r>
      <w:r>
        <w:t>\data\</w:t>
      </w:r>
      <w:r w:rsidRPr="00B5508A">
        <w:t>CCTM46_P16.</w:t>
      </w:r>
      <w:r>
        <w:t>baseO2a.36k.</w:t>
      </w:r>
      <w:r w:rsidRPr="00B5508A">
        <w:t>O3MAX</w:t>
      </w:r>
      <w:r>
        <w:t>, select O3[1] as the formula, and create a fast tile plot.</w:t>
      </w:r>
      <w:r w:rsidR="00F97AEF" w:rsidRPr="00F97AEF">
        <w:t xml:space="preserve"> </w:t>
      </w:r>
      <w:r w:rsidR="00F97AEF" w:rsidRPr="00ED0C26">
        <w:t xml:space="preserve">The changes </w:t>
      </w:r>
      <w:r w:rsidR="00B613A5">
        <w:t xml:space="preserve">that you need to make </w:t>
      </w:r>
      <w:r w:rsidR="00F97AEF" w:rsidRPr="00ED0C26">
        <w:t>to the run.bat are highlighted in re</w:t>
      </w:r>
      <w:r w:rsidR="00F97AEF">
        <w:t>d.</w:t>
      </w:r>
    </w:p>
    <w:p w:rsidR="00BA0E86" w:rsidRDefault="00BA0E86" w:rsidP="0037029B">
      <w:pPr>
        <w:keepNext/>
      </w:pPr>
    </w:p>
    <w:p w:rsidR="00BA0E86" w:rsidRDefault="00BA0E86" w:rsidP="0037029B">
      <w:pPr>
        <w:keepNext/>
      </w:pPr>
      <w:r>
        <w:t>cd .\plugins\bootstrap</w:t>
      </w:r>
    </w:p>
    <w:p w:rsidR="00BA0E86" w:rsidRDefault="00BA0E86" w:rsidP="0037029B">
      <w:pPr>
        <w:keepNext/>
      </w:pPr>
      <w:r>
        <w:t>SET JAVA=..\..\jre1.6.0\bin\java</w:t>
      </w:r>
    </w:p>
    <w:p w:rsidR="00BA0E86" w:rsidRDefault="00BA0E86" w:rsidP="00D71F27">
      <w:pPr>
        <w:rPr>
          <w:color w:val="FF0000"/>
        </w:rPr>
      </w:pPr>
      <w:r>
        <w:t xml:space="preserve">%JAVA% -Xmx512M -classpath "./bootstrap.jar;./lib/saf.core.runtime.jar;./lib/commons-logging.jar;./lib/jpf-boot.jar;./lib/jpf.jar;./lib\log4j-1.2.13.jar" saf.core.runtime.Boot </w:t>
      </w:r>
      <w:r>
        <w:rPr>
          <w:color w:val="FF0000"/>
        </w:rPr>
        <w:t>-f C:\Program Files\VERDI_</w:t>
      </w:r>
      <w:r w:rsidR="00215730">
        <w:rPr>
          <w:color w:val="FF0000"/>
        </w:rPr>
        <w:t>1.4</w:t>
      </w:r>
      <w:r>
        <w:rPr>
          <w:color w:val="FF0000"/>
        </w:rPr>
        <w:t>\data</w:t>
      </w:r>
      <w:r w:rsidRPr="00B5508A">
        <w:rPr>
          <w:color w:val="FF0000"/>
        </w:rPr>
        <w:t>\CCTM46_P16.</w:t>
      </w:r>
      <w:r>
        <w:rPr>
          <w:color w:val="FF0000"/>
        </w:rPr>
        <w:t>baseO2a.36k.</w:t>
      </w:r>
      <w:r w:rsidRPr="00B5508A">
        <w:rPr>
          <w:color w:val="FF0000"/>
        </w:rPr>
        <w:t>O3MAX -s O3[1] -gtype fasttile</w:t>
      </w:r>
    </w:p>
    <w:p w:rsidR="00BA0E86" w:rsidRDefault="00BA0E86" w:rsidP="002D2F72">
      <w:pPr>
        <w:pStyle w:val="BodyText"/>
        <w:rPr>
          <w:rStyle w:val="CommentReference"/>
          <w:color w:val="000000"/>
          <w:sz w:val="24"/>
          <w:szCs w:val="24"/>
        </w:rPr>
      </w:pPr>
      <w:r w:rsidRPr="00ED0C26">
        <w:rPr>
          <w:rStyle w:val="CommentReference"/>
          <w:color w:val="000000"/>
          <w:sz w:val="24"/>
          <w:szCs w:val="24"/>
        </w:rPr>
        <w:t>Run the run.bat script by clicking on Start</w:t>
      </w:r>
      <w:r w:rsidR="00F97AEF">
        <w:rPr>
          <w:rStyle w:val="CommentReference"/>
          <w:color w:val="000000"/>
          <w:sz w:val="24"/>
          <w:szCs w:val="24"/>
        </w:rPr>
        <w:t>,</w:t>
      </w:r>
      <w:r w:rsidRPr="00ED0C26">
        <w:rPr>
          <w:rStyle w:val="CommentReference"/>
          <w:color w:val="000000"/>
          <w:sz w:val="24"/>
          <w:szCs w:val="24"/>
        </w:rPr>
        <w:t xml:space="preserve"> then select</w:t>
      </w:r>
      <w:r w:rsidR="00F97AEF">
        <w:rPr>
          <w:rStyle w:val="CommentReference"/>
          <w:color w:val="000000"/>
          <w:sz w:val="24"/>
          <w:szCs w:val="24"/>
        </w:rPr>
        <w:t>ing</w:t>
      </w:r>
      <w:r w:rsidRPr="00ED0C26">
        <w:rPr>
          <w:rStyle w:val="CommentReference"/>
          <w:color w:val="000000"/>
          <w:sz w:val="24"/>
          <w:szCs w:val="24"/>
        </w:rPr>
        <w:t xml:space="preserve"> Run</w:t>
      </w:r>
      <w:r w:rsidR="00F97AEF">
        <w:rPr>
          <w:rStyle w:val="CommentReference"/>
          <w:color w:val="000000"/>
          <w:sz w:val="24"/>
          <w:szCs w:val="24"/>
        </w:rPr>
        <w:t>,</w:t>
      </w:r>
      <w:r w:rsidRPr="00ED0C26">
        <w:rPr>
          <w:rStyle w:val="CommentReference"/>
          <w:color w:val="000000"/>
          <w:sz w:val="24"/>
          <w:szCs w:val="24"/>
        </w:rPr>
        <w:t xml:space="preserve"> then </w:t>
      </w:r>
      <w:r w:rsidR="00F97AEF">
        <w:rPr>
          <w:rStyle w:val="CommentReference"/>
          <w:color w:val="000000"/>
          <w:sz w:val="24"/>
          <w:szCs w:val="24"/>
        </w:rPr>
        <w:t xml:space="preserve">either </w:t>
      </w:r>
      <w:r w:rsidRPr="00ED0C26">
        <w:rPr>
          <w:rStyle w:val="CommentReference"/>
          <w:color w:val="000000"/>
          <w:sz w:val="24"/>
          <w:szCs w:val="24"/>
        </w:rPr>
        <w:t>us</w:t>
      </w:r>
      <w:r w:rsidR="00F97AEF">
        <w:rPr>
          <w:rStyle w:val="CommentReference"/>
          <w:color w:val="000000"/>
          <w:sz w:val="24"/>
          <w:szCs w:val="24"/>
        </w:rPr>
        <w:t>ing</w:t>
      </w:r>
      <w:r w:rsidRPr="00ED0C26">
        <w:rPr>
          <w:rStyle w:val="CommentReference"/>
          <w:color w:val="000000"/>
          <w:sz w:val="24"/>
          <w:szCs w:val="24"/>
        </w:rPr>
        <w:t xml:space="preserve"> Browse to find the run.bat or </w:t>
      </w:r>
      <w:r w:rsidR="00F97AEF" w:rsidRPr="00ED0C26">
        <w:rPr>
          <w:rStyle w:val="CommentReference"/>
          <w:color w:val="000000"/>
          <w:sz w:val="24"/>
          <w:szCs w:val="24"/>
        </w:rPr>
        <w:t>typ</w:t>
      </w:r>
      <w:r w:rsidR="00F97AEF">
        <w:rPr>
          <w:rStyle w:val="CommentReference"/>
          <w:color w:val="000000"/>
          <w:sz w:val="24"/>
          <w:szCs w:val="24"/>
        </w:rPr>
        <w:t>ing</w:t>
      </w:r>
      <w:r w:rsidR="00F97AEF" w:rsidRPr="00ED0C26">
        <w:rPr>
          <w:rStyle w:val="CommentReference"/>
          <w:color w:val="000000"/>
          <w:sz w:val="24"/>
          <w:szCs w:val="24"/>
        </w:rPr>
        <w:t xml:space="preserve"> </w:t>
      </w:r>
      <w:r w:rsidRPr="00ED0C26">
        <w:rPr>
          <w:rStyle w:val="CommentReference"/>
          <w:color w:val="000000"/>
          <w:sz w:val="24"/>
          <w:szCs w:val="24"/>
        </w:rPr>
        <w:t xml:space="preserve">it in </w:t>
      </w:r>
      <w:r w:rsidR="00F97AEF">
        <w:rPr>
          <w:rStyle w:val="CommentReference"/>
          <w:color w:val="000000"/>
          <w:sz w:val="24"/>
          <w:szCs w:val="24"/>
        </w:rPr>
        <w:t>(Figure 18-2).</w:t>
      </w:r>
    </w:p>
    <w:p w:rsidR="00BA0E86" w:rsidRPr="00612D45" w:rsidRDefault="00BA0E86" w:rsidP="00612D45">
      <w:pPr>
        <w:pStyle w:val="Figureheading"/>
        <w:rPr>
          <w:rStyle w:val="CommentReference"/>
          <w:sz w:val="24"/>
          <w:szCs w:val="24"/>
        </w:rPr>
      </w:pPr>
      <w:bookmarkStart w:id="621" w:name="_Toc241299297"/>
      <w:bookmarkStart w:id="622" w:name="_Toc241299433"/>
      <w:bookmarkStart w:id="623" w:name="_Toc294622052"/>
      <w:r>
        <w:t>Figure 18-2</w:t>
      </w:r>
      <w:r w:rsidR="00D66DC7">
        <w:t>.</w:t>
      </w:r>
      <w:r>
        <w:t xml:space="preserve"> Submit run.bat script from Run command</w:t>
      </w:r>
      <w:bookmarkEnd w:id="621"/>
      <w:bookmarkEnd w:id="622"/>
      <w:bookmarkEnd w:id="623"/>
      <w:r>
        <w:t xml:space="preserve"> </w:t>
      </w:r>
    </w:p>
    <w:p w:rsidR="00BA0E86" w:rsidRPr="00714D8A" w:rsidRDefault="000E1009" w:rsidP="002D2F72">
      <w:pPr>
        <w:pStyle w:val="BodyText"/>
      </w:pPr>
      <w:r>
        <w:rPr>
          <w:noProof/>
        </w:rPr>
        <w:drawing>
          <wp:inline distT="0" distB="0" distL="0" distR="0" wp14:anchorId="50C11EF9" wp14:editId="1BCE0F8D">
            <wp:extent cx="3263900" cy="17653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63900" cy="1765300"/>
                    </a:xfrm>
                    <a:prstGeom prst="rect">
                      <a:avLst/>
                    </a:prstGeom>
                    <a:noFill/>
                    <a:ln>
                      <a:noFill/>
                    </a:ln>
                  </pic:spPr>
                </pic:pic>
              </a:graphicData>
            </a:graphic>
          </wp:inline>
        </w:drawing>
      </w:r>
    </w:p>
    <w:p w:rsidR="00BA0E86" w:rsidRPr="00714D8A" w:rsidRDefault="00BA0E86" w:rsidP="00714D8A"/>
    <w:p w:rsidR="00F97AEF" w:rsidRDefault="00BA0E86" w:rsidP="002D2F72">
      <w:pPr>
        <w:pStyle w:val="BodyText"/>
      </w:pPr>
      <w:r>
        <w:t xml:space="preserve">Script </w:t>
      </w:r>
      <w:r w:rsidR="00F97AEF">
        <w:t>c</w:t>
      </w:r>
      <w:r w:rsidRPr="004E5E87">
        <w:t>ommands</w:t>
      </w:r>
      <w:r>
        <w:t xml:space="preserve"> that can be used</w:t>
      </w:r>
      <w:r w:rsidRPr="004E5E87">
        <w:t xml:space="preserve"> </w:t>
      </w:r>
      <w:r w:rsidR="000924BC">
        <w:t>for</w:t>
      </w:r>
      <w:r>
        <w:t xml:space="preserve"> </w:t>
      </w:r>
      <w:r w:rsidR="00F97AEF">
        <w:t>c</w:t>
      </w:r>
      <w:r>
        <w:t xml:space="preserve">ommand </w:t>
      </w:r>
      <w:r w:rsidR="00F97AEF">
        <w:t>l</w:t>
      </w:r>
      <w:r>
        <w:t xml:space="preserve">ine </w:t>
      </w:r>
      <w:r w:rsidR="00F97AEF">
        <w:t>s</w:t>
      </w:r>
      <w:r>
        <w:t xml:space="preserve">cripting </w:t>
      </w:r>
      <w:r w:rsidRPr="004E5E87">
        <w:t>(listed in alphabetical order)</w:t>
      </w:r>
      <w:r w:rsidR="00F97AEF">
        <w:t xml:space="preserve"> are described below</w:t>
      </w:r>
      <w:r w:rsidR="000924BC">
        <w:t xml:space="preserve">.  Adding support for these script commands in the Script Editor is planned for a future </w:t>
      </w:r>
      <w:r w:rsidR="00F97AEF">
        <w:t xml:space="preserve">VERDI </w:t>
      </w:r>
      <w:r w:rsidR="000924BC">
        <w:t>release.</w:t>
      </w:r>
    </w:p>
    <w:p w:rsidR="00BA0E86" w:rsidRDefault="00BA0E86" w:rsidP="002D2F72">
      <w:pPr>
        <w:pStyle w:val="BodyText"/>
      </w:pPr>
      <w:r w:rsidRPr="000A56B0">
        <w:rPr>
          <w:b/>
          <w:sz w:val="22"/>
          <w:szCs w:val="22"/>
        </w:rPr>
        <w:lastRenderedPageBreak/>
        <w:t>[-alias &lt;aliasname=definition&gt;</w:t>
      </w:r>
      <w:r w:rsidRPr="00A305D4">
        <w:rPr>
          <w:b/>
          <w:sz w:val="22"/>
          <w:szCs w:val="22"/>
        </w:rPr>
        <w:t>]</w:t>
      </w:r>
      <w:r>
        <w:t xml:space="preserve"> defines an alias. You can define an alias by creating a definition using variable names and derived variables that are calculated using the mathematical operators described in Section 15: Mathematical Functions. The alias definition does not include the dataset name. The alias is treated like any other formula once the alias definition and the dataset to which it should be applied are specified. If you need to redefine an alias definition, you must first use th</w:t>
      </w:r>
      <w:r w:rsidR="005B4D20" w:rsidRPr="009C5A52">
        <w:t>e</w:t>
      </w:r>
      <w:r w:rsidR="005B4D20" w:rsidRPr="009C5A52">
        <w:rPr>
          <w:b/>
          <w:sz w:val="22"/>
          <w:szCs w:val="22"/>
        </w:rPr>
        <w:t xml:space="preserve"> </w:t>
      </w:r>
      <w:r w:rsidRPr="000A56B0">
        <w:rPr>
          <w:b/>
          <w:sz w:val="22"/>
          <w:szCs w:val="22"/>
        </w:rPr>
        <w:t>-unalia</w:t>
      </w:r>
      <w:r w:rsidRPr="00A305D4">
        <w:rPr>
          <w:b/>
          <w:sz w:val="22"/>
          <w:szCs w:val="22"/>
        </w:rPr>
        <w:t>s</w:t>
      </w:r>
      <w:r>
        <w:t xml:space="preserve"> command. The alias definitions are saved to a .verdi.alias file in your home directory. VERDI uses this type of optional file in your home directory to maintain a snapshot of the current aliases being used. The following warning will be reported if an alias is defined more than once: </w:t>
      </w:r>
      <w:r w:rsidRPr="000A56B0">
        <w:rPr>
          <w:bCs/>
        </w:rPr>
        <w:t>“WARNING: Alias &lt;aliasname&gt; already defined, new definition ignored.</w:t>
      </w:r>
      <w:r>
        <w:rPr>
          <w:bCs/>
        </w:rPr>
        <w:t>”</w:t>
      </w:r>
      <w:r>
        <w:t xml:space="preserve"> You are also responsible for not making circular references. Use the</w:t>
      </w:r>
      <w:r w:rsidR="005B4D20" w:rsidRPr="009C5A52">
        <w:rPr>
          <w:b/>
          <w:sz w:val="22"/>
          <w:szCs w:val="22"/>
        </w:rPr>
        <w:t xml:space="preserve"> </w:t>
      </w:r>
      <w:r w:rsidRPr="000A56B0">
        <w:rPr>
          <w:b/>
          <w:sz w:val="22"/>
          <w:szCs w:val="22"/>
        </w:rPr>
        <w:noBreakHyphen/>
        <w:t>printAlia</w:t>
      </w:r>
      <w:r w:rsidRPr="00A305D4">
        <w:rPr>
          <w:b/>
          <w:sz w:val="22"/>
          <w:szCs w:val="22"/>
        </w:rPr>
        <w:t>s</w:t>
      </w:r>
      <w:r>
        <w:t xml:space="preserve"> command to view what aliases are already defined</w:t>
      </w:r>
      <w:r w:rsidR="00B613A5">
        <w:t>.</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[-animatedGIF&lt;filename&gt;]</w:t>
      </w:r>
      <w:r>
        <w:rPr>
          <w:color w:val="000000"/>
        </w:rPr>
        <w:t xml:space="preserve"> creates an animated GIF by doing an </w:t>
      </w:r>
      <w:r w:rsidRPr="00E57AB1">
        <w:rPr>
          <w:color w:val="000000"/>
        </w:rPr>
        <w:t>X Window Dump (XWD)</w:t>
      </w:r>
      <w:r>
        <w:rPr>
          <w:color w:val="000000"/>
        </w:rPr>
        <w:t xml:space="preserve"> of each of the time steps in the tile plot, then converting them to GIF images. If there are many time steps in the dataset, there will be a slight delay before you are again given control of the GUI. </w:t>
      </w:r>
    </w:p>
    <w:p w:rsidR="00521495" w:rsidRPr="00C36D2B" w:rsidRDefault="00521495" w:rsidP="00C36D2B">
      <w:pPr>
        <w:autoSpaceDE w:val="0"/>
        <w:autoSpaceDN w:val="0"/>
        <w:adjustRightInd w:val="0"/>
        <w:spacing w:before="160"/>
        <w:ind w:left="346" w:hanging="346"/>
        <w:rPr>
          <w:color w:val="000000"/>
          <w:szCs w:val="24"/>
        </w:rPr>
      </w:pPr>
      <w:r>
        <w:rPr>
          <w:rFonts w:ascii="Courier New" w:hAnsi="Courier New" w:cs="Courier New"/>
          <w:b/>
          <w:color w:val="000000"/>
          <w:sz w:val="22"/>
          <w:szCs w:val="22"/>
        </w:rPr>
        <w:t>[-avi&lt;filename&gt;</w:t>
      </w:r>
      <w:r w:rsidRPr="00A305D4">
        <w:rPr>
          <w:rFonts w:ascii="Courier New" w:hAnsi="Courier New" w:cs="Courier New"/>
          <w:b/>
          <w:color w:val="000000"/>
          <w:sz w:val="22"/>
          <w:szCs w:val="22"/>
        </w:rPr>
        <w:t>]</w:t>
      </w:r>
      <w:r>
        <w:rPr>
          <w:color w:val="000000"/>
        </w:rPr>
        <w:t xml:space="preserve"> </w:t>
      </w:r>
      <w:r w:rsidR="00C36D2B">
        <w:rPr>
          <w:color w:val="000000"/>
        </w:rPr>
        <w:t xml:space="preserve">saves an animated plot of each of the timesteps in the tile plot to the </w:t>
      </w:r>
      <w:r>
        <w:rPr>
          <w:color w:val="000000"/>
        </w:rPr>
        <w:t xml:space="preserve">AVI </w:t>
      </w:r>
      <w:r w:rsidR="00C36D2B">
        <w:rPr>
          <w:color w:val="000000"/>
        </w:rPr>
        <w:t xml:space="preserve">video </w:t>
      </w:r>
      <w:r>
        <w:rPr>
          <w:color w:val="000000"/>
        </w:rPr>
        <w:t>format.</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[-closeWindow “&lt;windowid&gt;”]</w:t>
      </w:r>
      <w:r>
        <w:rPr>
          <w:color w:val="000000"/>
        </w:rPr>
        <w:t xml:space="preserve"> closes the window with the specified window ID.</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[-configFile &lt;configFileName&gt;]</w:t>
      </w:r>
      <w:r>
        <w:rPr>
          <w:color w:val="000000"/>
        </w:rPr>
        <w:t xml:space="preserve"> specifies a configuration file for VERDI to use for configuring subsequent tile plots.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[-copyright]</w:t>
      </w:r>
      <w:r>
        <w:t xml:space="preserve"> prints out copyright information for VERDI.</w:t>
      </w:r>
    </w:p>
    <w:p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[-drawDomainTicks ON|OFF]</w:t>
      </w:r>
      <w:r>
        <w:rPr>
          <w:rFonts w:ascii="Courier New" w:hAnsi="Courier New" w:cs="Courier New"/>
          <w:b/>
          <w:color w:val="000000"/>
          <w:sz w:val="20"/>
        </w:rPr>
        <w:t xml:space="preserve"> </w:t>
      </w:r>
      <w:r>
        <w:rPr>
          <w:color w:val="000000"/>
        </w:rPr>
        <w:t>turns the domain axis ticks on and off.</w:t>
      </w:r>
    </w:p>
    <w:p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[-drawGridLines ON|OFF</w:t>
      </w:r>
      <w:r>
        <w:rPr>
          <w:rFonts w:ascii="Courier New" w:hAnsi="Courier New" w:cs="Courier New"/>
          <w:b/>
          <w:color w:val="000000"/>
          <w:sz w:val="20"/>
        </w:rPr>
        <w:t xml:space="preserve">] </w:t>
      </w:r>
      <w:r>
        <w:rPr>
          <w:color w:val="000000"/>
        </w:rPr>
        <w:t>turns the plot grid lines on and off.</w:t>
      </w:r>
    </w:p>
    <w:p w:rsidR="00BA0E86" w:rsidRDefault="00BA0E86" w:rsidP="005D3B2C">
      <w:pPr>
        <w:autoSpaceDE w:val="0"/>
        <w:autoSpaceDN w:val="0"/>
        <w:adjustRightInd w:val="0"/>
        <w:spacing w:before="160"/>
        <w:ind w:left="346" w:hanging="346"/>
        <w:rPr>
          <w:color w:val="000000"/>
          <w:sz w:val="20"/>
        </w:rPr>
      </w:pPr>
      <w:r w:rsidRPr="00A305D4">
        <w:rPr>
          <w:rFonts w:ascii="Courier New" w:hAnsi="Courier New" w:cs="Courier New"/>
          <w:b/>
          <w:color w:val="000000"/>
          <w:sz w:val="22"/>
          <w:szCs w:val="22"/>
        </w:rPr>
        <w:t>[-drawLegendTicks ON|OFF]</w:t>
      </w:r>
      <w:r>
        <w:rPr>
          <w:rFonts w:ascii="Courier New" w:hAnsi="Courier New" w:cs="Courier New"/>
          <w:b/>
          <w:color w:val="000000"/>
          <w:sz w:val="20"/>
        </w:rPr>
        <w:t xml:space="preserve"> </w:t>
      </w:r>
      <w:r>
        <w:rPr>
          <w:color w:val="000000"/>
        </w:rPr>
        <w:t>turns the ticks in the legend on and off.</w:t>
      </w:r>
    </w:p>
    <w:p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[-drawRangeTicks ON|OFF</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turns the range axis ticks on and off.</w:t>
      </w:r>
    </w:p>
    <w:p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 xml:space="preserve">[-f </w:t>
      </w:r>
      <w:r w:rsidR="00521495">
        <w:rPr>
          <w:rFonts w:ascii="Courier New" w:hAnsi="Courier New" w:cs="Courier New"/>
          <w:b/>
          <w:color w:val="000000"/>
          <w:sz w:val="22"/>
          <w:szCs w:val="22"/>
        </w:rPr>
        <w:t>[[host:]</w:t>
      </w:r>
      <w:r w:rsidRPr="00A305D4">
        <w:rPr>
          <w:rFonts w:ascii="Courier New" w:hAnsi="Courier New" w:cs="Courier New"/>
          <w:b/>
          <w:color w:val="000000"/>
          <w:sz w:val="22"/>
          <w:szCs w:val="22"/>
        </w:rPr>
        <w:t>&lt;filename&gt;]</w:t>
      </w:r>
      <w:r>
        <w:rPr>
          <w:rFonts w:ascii="Courier New" w:hAnsi="Courier New" w:cs="Courier New"/>
          <w:b/>
          <w:color w:val="000000"/>
          <w:sz w:val="20"/>
        </w:rPr>
        <w:t xml:space="preserve"> </w:t>
      </w:r>
      <w:r>
        <w:rPr>
          <w:color w:val="000000"/>
        </w:rPr>
        <w:t xml:space="preserve">tells VERDI to load in this dataset and make it the currently selected dataset. All datasets will stay in memory. </w:t>
      </w:r>
    </w:p>
    <w:p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[-fulldomain</w:t>
      </w:r>
      <w:r>
        <w:rPr>
          <w:rFonts w:ascii="Courier New" w:hAnsi="Courier New" w:cs="Courier New"/>
          <w:b/>
          <w:color w:val="000000"/>
          <w:sz w:val="22"/>
          <w:szCs w:val="22"/>
        </w:rPr>
        <w:t>]</w:t>
      </w:r>
      <w:r>
        <w:rPr>
          <w:color w:val="000000"/>
        </w:rPr>
        <w:t xml:space="preserve"> sets the VERDI domain matching the currently selected dataset to be completely selected. The currently selected dataset is usually the most recently added dataset.</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[-g &lt;tile|</w:t>
      </w:r>
      <w:r w:rsidR="00521495">
        <w:rPr>
          <w:rFonts w:ascii="Courier New" w:hAnsi="Courier New" w:cs="Courier New"/>
          <w:b/>
          <w:sz w:val="22"/>
          <w:szCs w:val="22"/>
        </w:rPr>
        <w:t>fasttile|</w:t>
      </w:r>
      <w:r w:rsidRPr="00A305D4">
        <w:rPr>
          <w:rFonts w:ascii="Courier New" w:hAnsi="Courier New" w:cs="Courier New"/>
          <w:b/>
          <w:sz w:val="22"/>
          <w:szCs w:val="22"/>
        </w:rPr>
        <w:t>line|bar|contour&gt;</w:t>
      </w:r>
      <w:r>
        <w:rPr>
          <w:rFonts w:ascii="Courier New" w:hAnsi="Courier New" w:cs="Courier New"/>
          <w:b/>
          <w:sz w:val="22"/>
          <w:szCs w:val="22"/>
        </w:rPr>
        <w:t>]</w:t>
      </w:r>
      <w:r>
        <w:t xml:space="preserve"> instructs VERDI to create a plot using the specified type and the currently selected formula’s data.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[-gtype &lt;tile|</w:t>
      </w:r>
      <w:r w:rsidR="00521495">
        <w:rPr>
          <w:rFonts w:ascii="Courier New" w:hAnsi="Courier New" w:cs="Courier New"/>
          <w:b/>
          <w:sz w:val="22"/>
          <w:szCs w:val="22"/>
        </w:rPr>
        <w:t>fasttile|</w:t>
      </w:r>
      <w:r w:rsidRPr="00A305D4">
        <w:rPr>
          <w:rFonts w:ascii="Courier New" w:hAnsi="Courier New" w:cs="Courier New"/>
          <w:b/>
          <w:sz w:val="22"/>
          <w:szCs w:val="22"/>
        </w:rPr>
        <w:t>line|bar|contour&gt;</w:t>
      </w:r>
      <w:r>
        <w:rPr>
          <w:rFonts w:ascii="Courier New" w:hAnsi="Courier New" w:cs="Courier New"/>
          <w:b/>
          <w:sz w:val="22"/>
          <w:szCs w:val="22"/>
        </w:rPr>
        <w:t>]</w:t>
      </w:r>
      <w:r w:rsidRPr="00A305D4">
        <w:rPr>
          <w:rFonts w:ascii="Courier New" w:hAnsi="Courier New" w:cs="Courier New"/>
          <w:b/>
          <w:sz w:val="22"/>
          <w:szCs w:val="22"/>
        </w:rPr>
        <w:t xml:space="preserve"> </w:t>
      </w:r>
      <w:r>
        <w:t>instructs VERDI to create a plot using the specified type and the currently selected formula’s data</w:t>
      </w:r>
      <w:r w:rsidR="0010686A">
        <w:t xml:space="preserve"> (note: tile and fasttile will both generate a fasttile plot starting with VERDI version 1.4)</w:t>
      </w:r>
      <w:r>
        <w:t xml:space="preserve">.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[-help|fullhelp|usage</w:t>
      </w:r>
      <w:r>
        <w:rPr>
          <w:rFonts w:ascii="Courier New" w:hAnsi="Courier New" w:cs="Courier New"/>
          <w:b/>
          <w:sz w:val="22"/>
          <w:szCs w:val="22"/>
        </w:rPr>
        <w:t>]</w:t>
      </w:r>
      <w:r>
        <w:t xml:space="preserve"> display the information on all the command line arguments available. Each of these three versions performs the identical function.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lastRenderedPageBreak/>
        <w:t>[-legendBins "&lt;bin0,bin1,...,bin_n&gt;"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causes VERDI to use the specified numbers as breaks between colors on subsequent plots. The value of this argument is a comma-separated list of numbers. For example,</w:t>
      </w:r>
      <w:r>
        <w:rPr>
          <w:rFonts w:ascii="Courier New" w:hAnsi="Courier New" w:cs="Courier New"/>
          <w:b/>
          <w:color w:val="000000"/>
          <w:sz w:val="20"/>
        </w:rPr>
        <w:t xml:space="preserve"> </w:t>
      </w:r>
      <w:r w:rsidRPr="00A305D4">
        <w:rPr>
          <w:rFonts w:ascii="Courier New" w:hAnsi="Courier New" w:cs="Courier New"/>
          <w:b/>
          <w:color w:val="000000"/>
          <w:sz w:val="22"/>
          <w:szCs w:val="22"/>
        </w:rPr>
        <w:t>-legendBins “1,10,100,1000”</w:t>
      </w:r>
      <w:r>
        <w:rPr>
          <w:color w:val="000000"/>
        </w:rPr>
        <w:t xml:space="preserve"> will cause plots to be created with three colors that correspond to values of 1-10, 10-100, and 100-1000. To go back to the default method for determining breaks between bins, enter </w:t>
      </w:r>
      <w:r w:rsidRPr="00A305D4">
        <w:rPr>
          <w:rFonts w:ascii="Courier New" w:hAnsi="Courier New" w:cs="Courier New"/>
          <w:b/>
          <w:bCs/>
          <w:color w:val="000000"/>
          <w:sz w:val="22"/>
          <w:szCs w:val="22"/>
        </w:rPr>
        <w:t>-legendBins DEFAULT</w:t>
      </w:r>
      <w:r>
        <w:rPr>
          <w:color w:val="000000"/>
        </w:rPr>
        <w:t xml:space="preserve">.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[-level &lt;level&gt;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sets the level range of all formulas to the single level specified.</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[-levelRange &lt;levelMax&gt; &lt;levelMin&gt;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level range of all formulas to the range specified.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[-openProject &lt;VERDIProjectName&gt;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opens a previously save VERDI project.</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[-printAlias</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existing alias definitions.</w:t>
      </w:r>
    </w:p>
    <w:p w:rsidR="00521495" w:rsidRDefault="00521495" w:rsidP="005D3B2C">
      <w:pPr>
        <w:autoSpaceDE w:val="0"/>
        <w:autoSpaceDN w:val="0"/>
        <w:adjustRightInd w:val="0"/>
        <w:spacing w:before="160"/>
        <w:ind w:left="346" w:hanging="346"/>
        <w:rPr>
          <w:color w:val="000000"/>
        </w:rPr>
      </w:pPr>
      <w:r>
        <w:rPr>
          <w:rFonts w:ascii="Courier New" w:hAnsi="Courier New" w:cs="Courier New"/>
          <w:b/>
          <w:color w:val="000000"/>
          <w:sz w:val="22"/>
          <w:szCs w:val="22"/>
        </w:rPr>
        <w:t xml:space="preserve">[-project “&lt;VERDIProjectName&gt;”] </w:t>
      </w:r>
      <w:r>
        <w:t>save dataset lists and associated formulas as a “project” for later re-use.</w:t>
      </w:r>
    </w:p>
    <w:p w:rsidR="00BA0E86" w:rsidRDefault="00BA0E86" w:rsidP="0037029B">
      <w:pPr>
        <w:autoSpaceDE w:val="0"/>
        <w:autoSpaceDN w:val="0"/>
        <w:adjustRightInd w:val="0"/>
        <w:spacing w:before="160"/>
        <w:ind w:left="346" w:hanging="346"/>
        <w:rPr>
          <w:rFonts w:ascii="Courier New" w:hAnsi="Courier New" w:cs="Courier New"/>
          <w:color w:val="000000"/>
        </w:rPr>
      </w:pPr>
      <w:r w:rsidRPr="00A305D4">
        <w:rPr>
          <w:rFonts w:ascii="Courier New" w:hAnsi="Courier New" w:cs="Courier New"/>
          <w:b/>
          <w:color w:val="000000"/>
          <w:sz w:val="22"/>
          <w:szCs w:val="22"/>
        </w:rPr>
        <w:t>[-quicktime (NEW)]</w:t>
      </w:r>
      <w:r>
        <w:rPr>
          <w:rFonts w:ascii="Courier New" w:hAnsi="Courier New" w:cs="Courier New"/>
          <w:b/>
          <w:color w:val="000000"/>
          <w:sz w:val="20"/>
        </w:rPr>
        <w:t xml:space="preserve"> </w:t>
      </w:r>
      <w:r>
        <w:rPr>
          <w:color w:val="000000"/>
        </w:rPr>
        <w:t>creates a Quicktime movie of the currently selected plot.</w:t>
      </w:r>
    </w:p>
    <w:p w:rsidR="00BA0E86" w:rsidRDefault="00BA0E86" w:rsidP="0037029B">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[-quit|exit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ends the VERDI session.</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[-raiseWindow &lt;windowid&gt;</w:t>
      </w:r>
      <w:r>
        <w:rPr>
          <w:rFonts w:ascii="Courier New" w:hAnsi="Courier New" w:cs="Courier New"/>
          <w:b/>
          <w:sz w:val="22"/>
          <w:szCs w:val="22"/>
        </w:rPr>
        <w:t>]</w:t>
      </w:r>
      <w:r w:rsidRPr="00A305D4">
        <w:rPr>
          <w:rFonts w:ascii="Courier New" w:hAnsi="Courier New" w:cs="Courier New"/>
          <w:b/>
          <w:sz w:val="22"/>
          <w:szCs w:val="22"/>
        </w:rPr>
        <w:t xml:space="preserve"> </w:t>
      </w:r>
      <w:r>
        <w:t xml:space="preserve">raises the window with the specified plot ID (i.e., brings it to the front).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 "&lt;formula&gt;"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loads the specified formula into VERDI’s memory, and makes it the currently selected formula.</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[-save2ascii "&lt;filename&gt;"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export data to a tab-delimited data file suitable for reading into a spreadsheet application such as Excel.</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[-saveImage "&lt;image type&gt;" &lt;file 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saves the most recently created plot. This command works for all plot types. Supported formats include PNG, BMP, TIF, and JPG.</w:t>
      </w:r>
    </w:p>
    <w:p w:rsidR="00BA0E86" w:rsidRDefault="00BA0E86" w:rsidP="005D3B2C">
      <w:pPr>
        <w:spacing w:before="160"/>
        <w:ind w:left="346" w:hanging="346"/>
        <w:rPr>
          <w:color w:val="000000"/>
        </w:rPr>
      </w:pPr>
      <w:r w:rsidRPr="00A305D4">
        <w:rPr>
          <w:rFonts w:ascii="Courier New" w:hAnsi="Courier New" w:cs="Courier New"/>
          <w:b/>
          <w:color w:val="000000"/>
          <w:sz w:val="22"/>
          <w:szCs w:val="22"/>
        </w:rPr>
        <w:t>[-scatter "&lt;formula1&gt;" "&lt;formula2&gt;"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creates a scatter plot using the two formulas specified. Note that the formulas for the two components should</w:t>
      </w:r>
      <w:r w:rsidRPr="00870492">
        <w:rPr>
          <w:color w:val="000000"/>
        </w:rPr>
        <w:t xml:space="preserve"> </w:t>
      </w:r>
      <w:r>
        <w:rPr>
          <w:color w:val="000000"/>
        </w:rPr>
        <w:t xml:space="preserve">already have been loaded into VERDI, and they are case sensitive.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[-showWindow &lt;windowId&gt; &lt;timestep&gt;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time step of the window with the specified window ID to the specified time step. The time step must be within the allowable range for the dataset.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[-subDomain &lt;xmin&gt; &lt;ymin&gt; &lt;xmax&gt; &lt;ymax&gt;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VERDI domain matching the currently selected dataset to the bounding box specified by its arguments. The currently selected dataset is the most recently added dataset. It is often handy to type </w:t>
      </w:r>
      <w:r w:rsidRPr="00870492">
        <w:rPr>
          <w:rFonts w:ascii="Courier New" w:hAnsi="Courier New" w:cs="Courier New"/>
          <w:b/>
          <w:sz w:val="22"/>
          <w:szCs w:val="22"/>
        </w:rPr>
        <w:t>-subdomain</w:t>
      </w:r>
      <w:r>
        <w:t xml:space="preserve"> commands into VERDI’s standard input if you are trying to select a very precise subdomain (such as that needed for a vertical cross-section plot).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[-subTitle1 "&lt;sub title 1 string&gt;"</w:t>
      </w:r>
      <w:r>
        <w:rPr>
          <w:rFonts w:ascii="Courier New" w:hAnsi="Courier New" w:cs="Courier New"/>
          <w:b/>
          <w:sz w:val="22"/>
          <w:szCs w:val="22"/>
        </w:rPr>
        <w:t>]</w:t>
      </w:r>
      <w:r w:rsidRPr="00A305D4">
        <w:rPr>
          <w:rFonts w:ascii="Courier New" w:hAnsi="Courier New" w:cs="Courier New"/>
          <w:b/>
          <w:sz w:val="22"/>
          <w:szCs w:val="22"/>
        </w:rPr>
        <w:t xml:space="preserve"> </w:t>
      </w:r>
      <w:r>
        <w:t xml:space="preserve">allow you to control a plot’s subtitles if desired. Subsequent plots will use the default subtitles, unless these arguments are used again.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lastRenderedPageBreak/>
        <w:t>[-subTitle2"&lt;sub title 2 string&gt;"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allow you to control a plot’s subtitles if desired. Subsequent plots will use the default subtitles, unless these arguments are used again.</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[-subTitleFont &lt;fontSize&gt;</w:t>
      </w:r>
      <w:r>
        <w:rPr>
          <w:rFonts w:ascii="Courier New" w:hAnsi="Courier New" w:cs="Courier New"/>
          <w:b/>
          <w:sz w:val="22"/>
          <w:szCs w:val="22"/>
        </w:rPr>
        <w:t>]</w:t>
      </w:r>
      <w:r w:rsidRPr="00A305D4">
        <w:rPr>
          <w:rFonts w:ascii="Courier New" w:hAnsi="Courier New" w:cs="Courier New"/>
          <w:b/>
          <w:sz w:val="22"/>
          <w:szCs w:val="22"/>
        </w:rPr>
        <w:t xml:space="preserve"> </w:t>
      </w:r>
      <w:r>
        <w:t xml:space="preserve">allow you to control the font size of the subtitle of a plot.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[-system "&lt;system command&gt;"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sends the specified command to the operating system’s command line.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[-tfinal &lt;final time 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last time step for each formula’s time-step range to the specified step number, where the first step number is denoted by 0.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[-tinit &lt;initial time 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first time step for each formula’s time-step range to the specified step number, where the first step number is denoted by 0. </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[-titleFont &lt;fontSize&gt;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allows you to control the font size of the title of a plot.</w:t>
      </w:r>
    </w:p>
    <w:p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[-titleString "&lt;title string&gt;"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sets the title for the next plot made to the specified title. Subsequent plots will use the default VERDI title, unless this argument is used again.</w:t>
      </w:r>
    </w:p>
    <w:p w:rsidR="00BA0E86" w:rsidRPr="00A305D4" w:rsidRDefault="00BA0E86" w:rsidP="005D3B2C">
      <w:pPr>
        <w:pStyle w:val="NormalWeb"/>
        <w:spacing w:before="160" w:beforeAutospacing="0" w:after="0" w:afterAutospacing="0"/>
        <w:ind w:left="346" w:hanging="346"/>
        <w:rPr>
          <w:rFonts w:ascii="Courier New" w:hAnsi="Courier New" w:cs="Courier New"/>
          <w:b/>
          <w:sz w:val="22"/>
          <w:szCs w:val="22"/>
        </w:rPr>
      </w:pPr>
      <w:r w:rsidRPr="00A305D4">
        <w:rPr>
          <w:rFonts w:ascii="Courier New" w:hAnsi="Courier New" w:cs="Courier New"/>
          <w:b/>
          <w:sz w:val="22"/>
          <w:szCs w:val="22"/>
        </w:rPr>
        <w:t>[-ts &lt;time step&gt;</w:t>
      </w:r>
      <w:r>
        <w:rPr>
          <w:rFonts w:ascii="Courier New" w:hAnsi="Courier New" w:cs="Courier New"/>
          <w:b/>
          <w:sz w:val="22"/>
          <w:szCs w:val="22"/>
        </w:rPr>
        <w:t>]</w:t>
      </w:r>
      <w:r w:rsidRPr="00A305D4">
        <w:rPr>
          <w:rFonts w:ascii="Courier New" w:hAnsi="Courier New" w:cs="Courier New"/>
          <w:b/>
          <w:sz w:val="22"/>
          <w:szCs w:val="22"/>
        </w:rPr>
        <w:t xml:space="preserve"> </w:t>
      </w:r>
      <w:r>
        <w:t>sets the selected time step for each formula in VERDI’s memory to the specified step number, where the first step number is denoted by 0. This will remain the selected time step until you change it. It affects only tile plots and vertical cross-section plots.</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[-unalias &lt;aliasname&gt;</w:t>
      </w:r>
      <w:r>
        <w:rPr>
          <w:rFonts w:ascii="Courier New" w:hAnsi="Courier New" w:cs="Courier New"/>
          <w:b/>
          <w:sz w:val="22"/>
          <w:szCs w:val="22"/>
        </w:rPr>
        <w:t>]</w:t>
      </w:r>
      <w:r w:rsidRPr="00A305D4">
        <w:rPr>
          <w:rFonts w:ascii="Courier New" w:hAnsi="Courier New" w:cs="Courier New"/>
          <w:b/>
          <w:sz w:val="22"/>
          <w:szCs w:val="22"/>
        </w:rPr>
        <w:t xml:space="preserve"> </w:t>
      </w:r>
      <w:r w:rsidRPr="00870492">
        <w:t>is use</w:t>
      </w:r>
      <w:r>
        <w:t xml:space="preserve">d to undefine an alias. </w:t>
      </w:r>
    </w:p>
    <w:p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[-unitString "&lt;unit string&gt;"</w:t>
      </w:r>
      <w:r>
        <w:rPr>
          <w:rFonts w:ascii="Courier New" w:hAnsi="Courier New" w:cs="Courier New"/>
          <w:b/>
          <w:sz w:val="22"/>
          <w:szCs w:val="22"/>
        </w:rPr>
        <w:t>]</w:t>
      </w:r>
      <w:r w:rsidRPr="00A305D4">
        <w:rPr>
          <w:rFonts w:ascii="Courier New" w:hAnsi="Courier New" w:cs="Courier New"/>
          <w:b/>
          <w:sz w:val="22"/>
          <w:szCs w:val="22"/>
        </w:rPr>
        <w:t xml:space="preserve"> </w:t>
      </w:r>
      <w:r>
        <w:t xml:space="preserve">can be used to override the default unit label used for plots. The default value comes from the dataset(s) themselves. </w:t>
      </w:r>
    </w:p>
    <w:p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[-vector "&lt;U&gt;" "&lt;V&gt;"]</w:t>
      </w:r>
      <w:r>
        <w:rPr>
          <w:rFonts w:ascii="Courier New" w:hAnsi="Courier New" w:cs="Courier New"/>
          <w:b/>
          <w:color w:val="000000"/>
          <w:sz w:val="20"/>
        </w:rPr>
        <w:t xml:space="preserve"> </w:t>
      </w:r>
      <w:r>
        <w:rPr>
          <w:color w:val="000000"/>
        </w:rPr>
        <w:t>creates a vector plot with U as the left-to-right vector component and V as the down-to-up vector component. There are no background colors used for this type of plot. Note that the formulas for the two components should already have been loaded into VERDI, and they are case sensitive.</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[-vectorTile "&lt;formula&gt;" "&lt;U&gt;" "&lt;V&gt;"]</w:t>
      </w:r>
      <w:r>
        <w:rPr>
          <w:rFonts w:ascii="Courier New" w:hAnsi="Courier New" w:cs="Courier New"/>
          <w:b/>
          <w:color w:val="000000"/>
          <w:sz w:val="20"/>
        </w:rPr>
        <w:t xml:space="preserve"> </w:t>
      </w:r>
      <w:r>
        <w:rPr>
          <w:color w:val="000000"/>
        </w:rPr>
        <w:t xml:space="preserve">creates a vector plot with the result of </w:t>
      </w:r>
      <w:r w:rsidRPr="00AE08C5">
        <w:rPr>
          <w:rFonts w:ascii="Courier New" w:hAnsi="Courier New" w:cs="Courier New"/>
          <w:b/>
          <w:color w:val="000000"/>
          <w:sz w:val="22"/>
          <w:szCs w:val="22"/>
        </w:rPr>
        <w:t>"formula"</w:t>
      </w:r>
      <w:r>
        <w:rPr>
          <w:color w:val="000000"/>
        </w:rPr>
        <w:t xml:space="preserve"> as the background tiles, U as the left-to-right vector component, and V as the down-to-up vector component. Note that the formulas for the three components should already have been loaded into VERDI, and they are case sensitive.</w:t>
      </w:r>
    </w:p>
    <w:p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[-version</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out information about the VERDI version being used on the standard output stream.</w:t>
      </w:r>
    </w:p>
    <w:p w:rsidR="00BA0E86" w:rsidRDefault="00BA0E86" w:rsidP="005D3B2C">
      <w:pPr>
        <w:autoSpaceDE w:val="0"/>
        <w:autoSpaceDN w:val="0"/>
        <w:adjustRightInd w:val="0"/>
        <w:spacing w:before="160"/>
        <w:ind w:left="346" w:hanging="346"/>
        <w:rPr>
          <w:b/>
          <w:color w:val="000000"/>
        </w:rPr>
      </w:pPr>
      <w:r w:rsidRPr="00A305D4">
        <w:rPr>
          <w:rFonts w:ascii="Courier New" w:hAnsi="Courier New" w:cs="Courier New"/>
          <w:b/>
          <w:color w:val="000000"/>
          <w:sz w:val="22"/>
          <w:szCs w:val="22"/>
        </w:rPr>
        <w:t>[-verticalCrossPlot X|Y &lt;row/column&gt; (NEW)]</w:t>
      </w:r>
      <w:r>
        <w:rPr>
          <w:rFonts w:ascii="Courier New" w:hAnsi="Courier New" w:cs="Courier New"/>
          <w:b/>
          <w:color w:val="000000"/>
          <w:sz w:val="20"/>
        </w:rPr>
        <w:t xml:space="preserve"> </w:t>
      </w:r>
      <w:r>
        <w:rPr>
          <w:color w:val="000000"/>
        </w:rPr>
        <w:t xml:space="preserve">creates a vertical cross-section plot. You indicate whether this will be an </w:t>
      </w:r>
      <w:r>
        <w:rPr>
          <w:i/>
          <w:color w:val="000000"/>
        </w:rPr>
        <w:t>x</w:t>
      </w:r>
      <w:r>
        <w:rPr>
          <w:color w:val="000000"/>
        </w:rPr>
        <w:t xml:space="preserve"> or </w:t>
      </w:r>
      <w:r>
        <w:rPr>
          <w:i/>
          <w:color w:val="000000"/>
        </w:rPr>
        <w:t>y</w:t>
      </w:r>
      <w:r>
        <w:rPr>
          <w:color w:val="000000"/>
        </w:rPr>
        <w:t xml:space="preserve"> cross-section plot and what row or column to use as the base.</w:t>
      </w:r>
    </w:p>
    <w:p w:rsidR="00BA0E86" w:rsidRDefault="00BA0E86" w:rsidP="005D3B2C">
      <w:pPr>
        <w:spacing w:before="160"/>
        <w:ind w:left="346" w:hanging="346"/>
        <w:rPr>
          <w:color w:val="000000"/>
        </w:rPr>
      </w:pPr>
      <w:r w:rsidRPr="00A305D4">
        <w:rPr>
          <w:rFonts w:ascii="Courier New" w:hAnsi="Courier New" w:cs="Courier New"/>
          <w:b/>
          <w:color w:val="000000"/>
          <w:sz w:val="22"/>
          <w:szCs w:val="22"/>
        </w:rPr>
        <w:t>[-windowid</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the window ID of the currently selected plot.</w:t>
      </w:r>
    </w:p>
    <w:p w:rsidR="00BA0E86" w:rsidRDefault="00BA0E86" w:rsidP="00E52E8F">
      <w:pPr>
        <w:pStyle w:val="Heading1"/>
      </w:pPr>
      <w:bookmarkStart w:id="624" w:name="_Toc197166183"/>
      <w:r>
        <w:lastRenderedPageBreak/>
        <w:t xml:space="preserve"> </w:t>
      </w:r>
      <w:bookmarkStart w:id="625" w:name="_Toc292295114"/>
      <w:bookmarkStart w:id="626" w:name="_Toc294621935"/>
      <w:r>
        <w:t>Areal Interpolation Calculations</w:t>
      </w:r>
      <w:bookmarkEnd w:id="625"/>
      <w:bookmarkEnd w:id="626"/>
    </w:p>
    <w:p w:rsidR="00BA0E86" w:rsidRDefault="00BA0E86" w:rsidP="002D2F72">
      <w:pPr>
        <w:pStyle w:val="BodyText"/>
      </w:pPr>
      <w:r>
        <w:t>Before calculating the average value for a polygon segment, the area for each polygon is calculated using the projection of the grid system loaded.  The system then calculates the area of overlay between each grid cell and the polygon segment.</w:t>
      </w:r>
    </w:p>
    <w:p w:rsidR="00BA0E86" w:rsidRDefault="00BA0E86" w:rsidP="002D2F72">
      <w:pPr>
        <w:pStyle w:val="BodyText"/>
      </w:pPr>
      <w:r w:rsidRPr="00C82774">
        <w:t>The total contr</w:t>
      </w:r>
      <w:r>
        <w:t>ibution of a value (concentration, deposition, rainfall, etc)</w:t>
      </w:r>
      <w:r w:rsidRPr="00C82774">
        <w:t xml:space="preserve"> from each cell for a given </w:t>
      </w:r>
      <w:r>
        <w:t xml:space="preserve">polygon </w:t>
      </w:r>
      <w:r w:rsidRPr="00C82774">
        <w:t>segment is calculated using the following equation:</w:t>
      </w:r>
    </w:p>
    <w:p w:rsidR="00BA0E86" w:rsidRDefault="00BA0E86" w:rsidP="00992CAF">
      <w:pPr>
        <w:tabs>
          <w:tab w:val="left" w:pos="432"/>
          <w:tab w:val="left" w:pos="1152"/>
        </w:tabs>
        <w:spacing w:before="240" w:after="260" w:line="270" w:lineRule="exact"/>
        <w:ind w:left="432" w:hanging="1872"/>
      </w:pPr>
      <w:r>
        <w:tab/>
        <w:t>TV</w:t>
      </w:r>
      <w:r w:rsidRPr="00C82774">
        <w:rPr>
          <w:vertAlign w:val="subscript"/>
        </w:rPr>
        <w:t xml:space="preserve"> i</w:t>
      </w:r>
      <w:r w:rsidRPr="00C82774">
        <w:t xml:space="preserve"> = sum (O</w:t>
      </w:r>
      <w:r w:rsidRPr="00C82774">
        <w:rPr>
          <w:vertAlign w:val="subscript"/>
        </w:rPr>
        <w:t>rci</w:t>
      </w:r>
      <w:r w:rsidRPr="00C82774">
        <w:t xml:space="preserve"> * </w:t>
      </w:r>
      <w:r>
        <w:t>V</w:t>
      </w:r>
      <w:r w:rsidRPr="00C82774">
        <w:rPr>
          <w:vertAlign w:val="subscript"/>
        </w:rPr>
        <w:t>rc</w:t>
      </w:r>
      <w:r w:rsidRPr="00C82774">
        <w:t>)</w:t>
      </w:r>
      <w:r>
        <w:t xml:space="preserve"> </w:t>
      </w:r>
      <w:r>
        <w:tab/>
        <w:t>where</w:t>
      </w:r>
    </w:p>
    <w:p w:rsidR="00BA0E86" w:rsidRPr="00C82774" w:rsidRDefault="00BA0E86" w:rsidP="00460401">
      <w:pPr>
        <w:tabs>
          <w:tab w:val="left" w:pos="432"/>
          <w:tab w:val="left" w:pos="1152"/>
        </w:tabs>
        <w:spacing w:after="60" w:line="270" w:lineRule="exact"/>
        <w:ind w:left="432" w:hanging="1872"/>
      </w:pPr>
      <w:r>
        <w:tab/>
      </w:r>
      <w:r>
        <w:tab/>
      </w:r>
      <w:r w:rsidRPr="00C82774">
        <w:t>O</w:t>
      </w:r>
      <w:r w:rsidRPr="00C82774">
        <w:rPr>
          <w:vertAlign w:val="subscript"/>
        </w:rPr>
        <w:t>rci</w:t>
      </w:r>
      <w:r w:rsidRPr="00C82774">
        <w:t xml:space="preserve">  = Area of overlay of cell at row r and column c </w:t>
      </w:r>
      <w:r>
        <w:t xml:space="preserve">with </w:t>
      </w:r>
      <w:r w:rsidRPr="00C82774">
        <w:t>segment i,</w:t>
      </w:r>
    </w:p>
    <w:p w:rsidR="00BA0E86" w:rsidRDefault="00BA0E86" w:rsidP="00460401">
      <w:pPr>
        <w:tabs>
          <w:tab w:val="left" w:pos="432"/>
          <w:tab w:val="left" w:pos="1152"/>
        </w:tabs>
        <w:spacing w:after="60" w:line="270" w:lineRule="exact"/>
        <w:ind w:left="-2160" w:firstLine="720"/>
      </w:pPr>
      <w:r w:rsidRPr="00C82774">
        <w:tab/>
      </w:r>
      <w:r>
        <w:tab/>
        <w:t>V</w:t>
      </w:r>
      <w:r w:rsidRPr="00C82774">
        <w:rPr>
          <w:vertAlign w:val="subscript"/>
        </w:rPr>
        <w:t>rc</w:t>
      </w:r>
      <w:r w:rsidRPr="00C82774">
        <w:t xml:space="preserve"> = </w:t>
      </w:r>
      <w:r>
        <w:t>value</w:t>
      </w:r>
      <w:r w:rsidRPr="00C82774">
        <w:t xml:space="preserve"> of cell at row r and column c, and</w:t>
      </w:r>
      <w:r>
        <w:t xml:space="preserve"> </w:t>
      </w:r>
    </w:p>
    <w:p w:rsidR="00BA0E86" w:rsidRDefault="00BA0E86" w:rsidP="00460401">
      <w:pPr>
        <w:tabs>
          <w:tab w:val="left" w:pos="432"/>
          <w:tab w:val="left" w:pos="1152"/>
        </w:tabs>
        <w:spacing w:after="60" w:line="270" w:lineRule="exact"/>
        <w:ind w:left="-2160" w:firstLine="720"/>
      </w:pPr>
      <w:r>
        <w:tab/>
      </w:r>
      <w:r>
        <w:tab/>
      </w:r>
      <w:r w:rsidRPr="00C82774">
        <w:t>r and c iterate across the rows and columns of the grid.</w:t>
      </w:r>
    </w:p>
    <w:p w:rsidR="00BA0E86" w:rsidRPr="00C82774" w:rsidRDefault="00BA0E86" w:rsidP="00992CAF">
      <w:pPr>
        <w:tabs>
          <w:tab w:val="left" w:pos="432"/>
          <w:tab w:val="left" w:pos="1152"/>
        </w:tabs>
        <w:spacing w:after="120" w:line="270" w:lineRule="exact"/>
        <w:ind w:left="-2160" w:firstLine="720"/>
      </w:pPr>
    </w:p>
    <w:p w:rsidR="00BA0E86" w:rsidRPr="00C82774" w:rsidRDefault="00BA0E86" w:rsidP="005862F6">
      <w:pPr>
        <w:pStyle w:val="BodyTextIndent"/>
        <w:spacing w:after="0"/>
        <w:ind w:left="0"/>
      </w:pPr>
      <w:r w:rsidRPr="00C82774">
        <w:t xml:space="preserve">The </w:t>
      </w:r>
      <w:r w:rsidRPr="005862F6">
        <w:rPr>
          <w:rStyle w:val="BodyTextChar1"/>
        </w:rPr>
        <w:t>A</w:t>
      </w:r>
      <w:r>
        <w:rPr>
          <w:rStyle w:val="BodyTextChar1"/>
        </w:rPr>
        <w:t>verage Value is calculated by dividing the total value by the area of the polygon</w:t>
      </w:r>
      <w:r w:rsidRPr="005862F6">
        <w:rPr>
          <w:rStyle w:val="BodyTextChar1"/>
        </w:rPr>
        <w:t xml:space="preserve"> segment:</w:t>
      </w:r>
    </w:p>
    <w:p w:rsidR="00BA0E86" w:rsidRPr="00C82774" w:rsidRDefault="00BA0E86" w:rsidP="00992CAF">
      <w:pPr>
        <w:tabs>
          <w:tab w:val="left" w:pos="432"/>
          <w:tab w:val="left" w:pos="1152"/>
        </w:tabs>
        <w:spacing w:before="240" w:after="120" w:line="270" w:lineRule="exact"/>
        <w:ind w:left="-2160" w:firstLine="720"/>
      </w:pPr>
      <w:r>
        <w:tab/>
      </w:r>
      <w:r w:rsidRPr="00C82774">
        <w:t>Average</w:t>
      </w:r>
      <w:r>
        <w:t>V</w:t>
      </w:r>
      <w:r w:rsidRPr="00C82774">
        <w:rPr>
          <w:vertAlign w:val="subscript"/>
        </w:rPr>
        <w:t>i</w:t>
      </w:r>
      <w:r w:rsidRPr="00C82774">
        <w:t xml:space="preserve"> = </w:t>
      </w:r>
      <w:r>
        <w:t>TV</w:t>
      </w:r>
      <w:r w:rsidRPr="00C82774">
        <w:rPr>
          <w:vertAlign w:val="subscript"/>
        </w:rPr>
        <w:t xml:space="preserve">i </w:t>
      </w:r>
      <w:r w:rsidRPr="00C82774">
        <w:t xml:space="preserve"> / A</w:t>
      </w:r>
      <w:r w:rsidRPr="00C82774">
        <w:rPr>
          <w:vertAlign w:val="subscript"/>
        </w:rPr>
        <w:t>i</w:t>
      </w:r>
      <w:r>
        <w:rPr>
          <w:vertAlign w:val="subscript"/>
        </w:rPr>
        <w:tab/>
      </w:r>
      <w:r>
        <w:rPr>
          <w:vertAlign w:val="subscript"/>
        </w:rPr>
        <w:tab/>
      </w:r>
      <w:r w:rsidRPr="00992CAF">
        <w:t>where</w:t>
      </w:r>
    </w:p>
    <w:p w:rsidR="00BA0E86" w:rsidRPr="00460401" w:rsidRDefault="00BA0E86" w:rsidP="00460401">
      <w:pPr>
        <w:tabs>
          <w:tab w:val="left" w:pos="-360"/>
          <w:tab w:val="left" w:pos="450"/>
        </w:tabs>
        <w:spacing w:after="260" w:line="270" w:lineRule="exact"/>
        <w:ind w:left="-2160" w:firstLine="720"/>
      </w:pPr>
      <w:r w:rsidRPr="00C82774">
        <w:tab/>
      </w:r>
      <w:r>
        <w:tab/>
      </w:r>
      <w:r>
        <w:tab/>
      </w:r>
      <w:r>
        <w:tab/>
      </w:r>
      <w:r w:rsidRPr="00C82774">
        <w:t>A</w:t>
      </w:r>
      <w:r w:rsidRPr="00C82774">
        <w:rPr>
          <w:vertAlign w:val="subscript"/>
        </w:rPr>
        <w:t xml:space="preserve">i </w:t>
      </w:r>
      <w:r w:rsidRPr="00C82774">
        <w:t xml:space="preserve"> = Area of </w:t>
      </w:r>
      <w:r>
        <w:t>the polygon</w:t>
      </w:r>
      <w:r w:rsidRPr="00C82774">
        <w:t xml:space="preserve"> segment </w:t>
      </w:r>
      <w:r>
        <w:t>i</w:t>
      </w:r>
    </w:p>
    <w:p w:rsidR="00BA0E86" w:rsidRDefault="00BA0E86" w:rsidP="00E52E8F">
      <w:pPr>
        <w:pStyle w:val="Heading1"/>
      </w:pPr>
      <w:bookmarkStart w:id="627" w:name="_Toc292295115"/>
      <w:bookmarkStart w:id="628" w:name="_Toc294621936"/>
      <w:r>
        <w:t>Licenses for JAVA Libraries used by VERDI</w:t>
      </w:r>
      <w:bookmarkEnd w:id="624"/>
      <w:bookmarkEnd w:id="627"/>
      <w:bookmarkEnd w:id="628"/>
    </w:p>
    <w:p w:rsidR="00BA0E86" w:rsidRDefault="00BA0E86" w:rsidP="002D2F72">
      <w:pPr>
        <w:pStyle w:val="BodyText"/>
      </w:pPr>
      <w:r>
        <w:t>VERDI has been developed using a number of open source Java libraries.  Table 21-1 contains a list of the jar files or Java libraries that are used by VERDI, a link to where each library may be acquired, a link to the location where the license is referenced by the documentation for each library, as well as a link to each license.  The distribution for VERDI contains a sub-directory called licenses.  This directory contains a copy of the licenses for the open source Java libraries used by VERDI.</w:t>
      </w:r>
    </w:p>
    <w:p w:rsidR="00BA0E86" w:rsidRDefault="00BA0E86" w:rsidP="008E1914">
      <w:pPr>
        <w:pStyle w:val="Caption"/>
        <w:jc w:val="center"/>
        <w:rPr>
          <w:sz w:val="24"/>
          <w:szCs w:val="24"/>
        </w:rPr>
      </w:pPr>
    </w:p>
    <w:p w:rsidR="00BA0E86" w:rsidRPr="008E1914" w:rsidRDefault="00BA0E86" w:rsidP="008E1914">
      <w:pPr>
        <w:pStyle w:val="Caption"/>
        <w:jc w:val="center"/>
        <w:rPr>
          <w:sz w:val="24"/>
          <w:szCs w:val="24"/>
        </w:rPr>
      </w:pPr>
      <w:r>
        <w:rPr>
          <w:sz w:val="24"/>
          <w:szCs w:val="24"/>
        </w:rPr>
        <w:t>Table</w:t>
      </w:r>
      <w:r w:rsidRPr="008E1914">
        <w:rPr>
          <w:sz w:val="24"/>
          <w:szCs w:val="24"/>
        </w:rPr>
        <w:t xml:space="preserve"> </w:t>
      </w:r>
      <w:r w:rsidR="00423D8D" w:rsidRPr="008E1914">
        <w:rPr>
          <w:sz w:val="24"/>
          <w:szCs w:val="24"/>
        </w:rPr>
        <w:fldChar w:fldCharType="begin"/>
      </w:r>
      <w:r w:rsidRPr="008E1914">
        <w:rPr>
          <w:sz w:val="24"/>
          <w:szCs w:val="24"/>
        </w:rPr>
        <w:instrText xml:space="preserve"> STYLEREF 1 \s </w:instrText>
      </w:r>
      <w:r w:rsidR="00423D8D" w:rsidRPr="008E1914">
        <w:rPr>
          <w:sz w:val="24"/>
          <w:szCs w:val="24"/>
        </w:rPr>
        <w:fldChar w:fldCharType="separate"/>
      </w:r>
      <w:r w:rsidR="00A6772F">
        <w:rPr>
          <w:noProof/>
          <w:sz w:val="24"/>
          <w:szCs w:val="24"/>
        </w:rPr>
        <w:t>20</w:t>
      </w:r>
      <w:r w:rsidR="00423D8D" w:rsidRPr="008E1914">
        <w:rPr>
          <w:sz w:val="24"/>
          <w:szCs w:val="24"/>
        </w:rPr>
        <w:fldChar w:fldCharType="end"/>
      </w:r>
      <w:r w:rsidRPr="008E1914">
        <w:rPr>
          <w:sz w:val="24"/>
          <w:szCs w:val="24"/>
        </w:rPr>
        <w:noBreakHyphen/>
      </w:r>
      <w:r w:rsidR="00423D8D" w:rsidRPr="008E1914">
        <w:rPr>
          <w:sz w:val="24"/>
          <w:szCs w:val="24"/>
        </w:rPr>
        <w:fldChar w:fldCharType="begin"/>
      </w:r>
      <w:r w:rsidRPr="008E1914">
        <w:rPr>
          <w:sz w:val="24"/>
          <w:szCs w:val="24"/>
        </w:rPr>
        <w:instrText xml:space="preserve"> SEQ Table \* ARABIC \s 1 </w:instrText>
      </w:r>
      <w:r w:rsidR="00423D8D" w:rsidRPr="008E1914">
        <w:rPr>
          <w:sz w:val="24"/>
          <w:szCs w:val="24"/>
        </w:rPr>
        <w:fldChar w:fldCharType="separate"/>
      </w:r>
      <w:r w:rsidR="00A6772F">
        <w:rPr>
          <w:noProof/>
          <w:sz w:val="24"/>
          <w:szCs w:val="24"/>
        </w:rPr>
        <w:t>1</w:t>
      </w:r>
      <w:r w:rsidR="00423D8D" w:rsidRPr="008E1914">
        <w:rPr>
          <w:sz w:val="24"/>
          <w:szCs w:val="24"/>
        </w:rPr>
        <w:fldChar w:fldCharType="end"/>
      </w:r>
      <w:r>
        <w:rPr>
          <w:sz w:val="24"/>
          <w:szCs w:val="24"/>
        </w:rPr>
        <w:t>.</w:t>
      </w:r>
      <w:r w:rsidRPr="008E1914">
        <w:rPr>
          <w:sz w:val="24"/>
          <w:szCs w:val="24"/>
        </w:rPr>
        <w:t xml:space="preserve"> JAVA Libraries used by VERDI</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29"/>
        <w:gridCol w:w="2436"/>
        <w:gridCol w:w="2378"/>
        <w:gridCol w:w="2871"/>
      </w:tblGrid>
      <w:tr w:rsidR="00BA0E86" w:rsidRPr="00BD71C0" w:rsidTr="00D85B0D">
        <w:trPr>
          <w:jc w:val="center"/>
        </w:trPr>
        <w:tc>
          <w:tcPr>
            <w:tcW w:w="1829" w:type="dxa"/>
            <w:vAlign w:val="center"/>
          </w:tcPr>
          <w:p w:rsidR="00BA0E86" w:rsidRPr="00BD71C0" w:rsidRDefault="00BA0E86" w:rsidP="00326742">
            <w:pPr>
              <w:spacing w:before="20" w:after="20"/>
              <w:jc w:val="center"/>
              <w:rPr>
                <w:b/>
              </w:rPr>
            </w:pPr>
            <w:r w:rsidRPr="00BD71C0">
              <w:rPr>
                <w:b/>
              </w:rPr>
              <w:t>List of Java Libraries</w:t>
            </w:r>
          </w:p>
        </w:tc>
        <w:tc>
          <w:tcPr>
            <w:tcW w:w="2436" w:type="dxa"/>
            <w:vAlign w:val="center"/>
          </w:tcPr>
          <w:p w:rsidR="00BA0E86" w:rsidRPr="00BD71C0" w:rsidRDefault="00BA0E86" w:rsidP="00326742">
            <w:pPr>
              <w:spacing w:before="20" w:after="20"/>
              <w:jc w:val="center"/>
              <w:rPr>
                <w:b/>
              </w:rPr>
            </w:pPr>
            <w:r w:rsidRPr="00BD71C0">
              <w:rPr>
                <w:b/>
              </w:rPr>
              <w:t>Where to acquire software</w:t>
            </w:r>
          </w:p>
        </w:tc>
        <w:tc>
          <w:tcPr>
            <w:tcW w:w="2378" w:type="dxa"/>
            <w:vAlign w:val="center"/>
          </w:tcPr>
          <w:p w:rsidR="00BA0E86" w:rsidRPr="00BD71C0" w:rsidRDefault="00BA0E86" w:rsidP="00326742">
            <w:pPr>
              <w:spacing w:before="20" w:after="20"/>
              <w:jc w:val="center"/>
              <w:rPr>
                <w:b/>
              </w:rPr>
            </w:pPr>
            <w:r w:rsidRPr="00BD71C0">
              <w:rPr>
                <w:b/>
              </w:rPr>
              <w:t>Reference to Software License for Software</w:t>
            </w:r>
          </w:p>
        </w:tc>
        <w:tc>
          <w:tcPr>
            <w:tcW w:w="2871" w:type="dxa"/>
            <w:vAlign w:val="center"/>
          </w:tcPr>
          <w:p w:rsidR="00BA0E86" w:rsidRPr="00BD71C0" w:rsidRDefault="00BA0E86" w:rsidP="00326742">
            <w:pPr>
              <w:spacing w:before="20" w:after="20"/>
              <w:jc w:val="center"/>
              <w:rPr>
                <w:b/>
              </w:rPr>
            </w:pPr>
            <w:r w:rsidRPr="00BD71C0">
              <w:rPr>
                <w:b/>
              </w:rPr>
              <w:t>Link to license or the specific license number</w:t>
            </w:r>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JTS (java topology suite)</w:t>
            </w:r>
          </w:p>
        </w:tc>
        <w:tc>
          <w:tcPr>
            <w:tcW w:w="2436" w:type="dxa"/>
          </w:tcPr>
          <w:p w:rsidR="00BA0E86" w:rsidRPr="00BD71C0" w:rsidRDefault="000C75F4" w:rsidP="00326742">
            <w:pPr>
              <w:spacing w:before="20" w:after="20"/>
              <w:rPr>
                <w:sz w:val="20"/>
              </w:rPr>
            </w:pPr>
            <w:hyperlink r:id="rId163" w:history="1">
              <w:r w:rsidR="00BA0E86" w:rsidRPr="00BD71C0">
                <w:rPr>
                  <w:rStyle w:val="Hyperlink"/>
                  <w:sz w:val="20"/>
                </w:rPr>
                <w:t>http://sourceforge.net/projects/jts-topo-suite/</w:t>
              </w:r>
            </w:hyperlink>
          </w:p>
        </w:tc>
        <w:tc>
          <w:tcPr>
            <w:tcW w:w="2378" w:type="dxa"/>
          </w:tcPr>
          <w:p w:rsidR="00BA0E86" w:rsidRPr="00BD71C0" w:rsidRDefault="000C75F4" w:rsidP="00326742">
            <w:pPr>
              <w:spacing w:before="20" w:after="20"/>
              <w:rPr>
                <w:sz w:val="20"/>
              </w:rPr>
            </w:pPr>
            <w:hyperlink r:id="rId164" w:history="1">
              <w:r w:rsidR="00BA0E86" w:rsidRPr="00BD71C0">
                <w:rPr>
                  <w:rStyle w:val="Hyperlink"/>
                  <w:sz w:val="20"/>
                </w:rPr>
                <w:t>http://www.vividsolutions.com/JTS/jts_frame.htm</w:t>
              </w:r>
            </w:hyperlink>
          </w:p>
        </w:tc>
        <w:tc>
          <w:tcPr>
            <w:tcW w:w="2871" w:type="dxa"/>
          </w:tcPr>
          <w:p w:rsidR="00BA0E86" w:rsidRPr="00BD71C0" w:rsidRDefault="000C75F4" w:rsidP="00326742">
            <w:pPr>
              <w:spacing w:before="20" w:after="20"/>
              <w:rPr>
                <w:sz w:val="20"/>
              </w:rPr>
            </w:pPr>
            <w:hyperlink r:id="rId165" w:history="1">
              <w:r w:rsidR="00BA0E86" w:rsidRPr="00BD71C0">
                <w:rPr>
                  <w:rStyle w:val="Hyperlink"/>
                  <w:sz w:val="20"/>
                </w:rPr>
                <w:t>http://www.gnu.org/copyleft/lesser.html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log4j-1.2.13.jar</w:t>
            </w:r>
          </w:p>
        </w:tc>
        <w:tc>
          <w:tcPr>
            <w:tcW w:w="2436" w:type="dxa"/>
          </w:tcPr>
          <w:p w:rsidR="00BA0E86" w:rsidRPr="00BD71C0" w:rsidRDefault="000C75F4" w:rsidP="00326742">
            <w:pPr>
              <w:spacing w:before="20" w:after="20"/>
              <w:rPr>
                <w:sz w:val="20"/>
              </w:rPr>
            </w:pPr>
            <w:hyperlink r:id="rId166" w:history="1">
              <w:r w:rsidR="00BA0E86" w:rsidRPr="00BD71C0">
                <w:rPr>
                  <w:rStyle w:val="Hyperlink"/>
                  <w:sz w:val="20"/>
                </w:rPr>
                <w:t>http://www.unidata.ucar.edu/software/netcdf-java/</w:t>
              </w:r>
            </w:hyperlink>
          </w:p>
        </w:tc>
        <w:tc>
          <w:tcPr>
            <w:tcW w:w="2378" w:type="dxa"/>
          </w:tcPr>
          <w:p w:rsidR="00BA0E86" w:rsidRPr="00BD71C0" w:rsidRDefault="00BA0E86" w:rsidP="00326742">
            <w:pPr>
              <w:spacing w:before="20" w:after="20"/>
              <w:rPr>
                <w:sz w:val="20"/>
              </w:rPr>
            </w:pPr>
          </w:p>
        </w:tc>
        <w:tc>
          <w:tcPr>
            <w:tcW w:w="2871" w:type="dxa"/>
          </w:tcPr>
          <w:p w:rsidR="00BA0E86" w:rsidRPr="00BD71C0" w:rsidRDefault="000C75F4" w:rsidP="00326742">
            <w:pPr>
              <w:spacing w:before="20" w:after="20"/>
              <w:rPr>
                <w:sz w:val="20"/>
              </w:rPr>
            </w:pPr>
            <w:hyperlink r:id="rId167" w:history="1">
              <w:r w:rsidR="00BA0E86" w:rsidRPr="00BD71C0">
                <w:rPr>
                  <w:rStyle w:val="Hyperlink"/>
                  <w:sz w:val="20"/>
                </w:rPr>
                <w:t>http://logging.apache.org/log4j/1.2/license.html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saf.core.runtime.jar</w:t>
            </w:r>
          </w:p>
        </w:tc>
        <w:tc>
          <w:tcPr>
            <w:tcW w:w="2436" w:type="dxa"/>
          </w:tcPr>
          <w:p w:rsidR="00BA0E86" w:rsidRPr="00BD71C0" w:rsidRDefault="000C75F4" w:rsidP="00326742">
            <w:pPr>
              <w:spacing w:before="20" w:after="20"/>
              <w:rPr>
                <w:sz w:val="20"/>
              </w:rPr>
            </w:pPr>
            <w:hyperlink r:id="rId168" w:history="1">
              <w:r w:rsidR="00BA0E86" w:rsidRPr="00BD71C0">
                <w:rPr>
                  <w:rStyle w:val="Hyperlink"/>
                  <w:sz w:val="20"/>
                </w:rPr>
                <w:t>http://safr.sourceforge.net</w:t>
              </w:r>
            </w:hyperlink>
          </w:p>
        </w:tc>
        <w:tc>
          <w:tcPr>
            <w:tcW w:w="2378" w:type="dxa"/>
          </w:tcPr>
          <w:p w:rsidR="00BA0E86" w:rsidRPr="00BD71C0" w:rsidRDefault="000C75F4" w:rsidP="00326742">
            <w:pPr>
              <w:spacing w:before="20" w:after="20"/>
              <w:rPr>
                <w:sz w:val="20"/>
              </w:rPr>
            </w:pPr>
            <w:hyperlink r:id="rId169" w:history="1">
              <w:r w:rsidR="00BA0E86" w:rsidRPr="00BD71C0">
                <w:rPr>
                  <w:rStyle w:val="Hyperlink"/>
                  <w:sz w:val="20"/>
                </w:rPr>
                <w:t>http://www.eclipse.org/stp/cf/saf/SAFcore.html</w:t>
              </w:r>
            </w:hyperlink>
          </w:p>
        </w:tc>
        <w:tc>
          <w:tcPr>
            <w:tcW w:w="2871" w:type="dxa"/>
          </w:tcPr>
          <w:p w:rsidR="00BA0E86" w:rsidRPr="00BD71C0" w:rsidRDefault="000C75F4" w:rsidP="00326742">
            <w:pPr>
              <w:spacing w:before="20" w:after="20"/>
              <w:rPr>
                <w:sz w:val="20"/>
              </w:rPr>
            </w:pPr>
            <w:hyperlink r:id="rId170" w:history="1">
              <w:r w:rsidR="00BA0E86" w:rsidRPr="00BD71C0">
                <w:rPr>
                  <w:rStyle w:val="Hyperlink"/>
                  <w:sz w:val="20"/>
                </w:rPr>
                <w:t>http://www.eclipse.org/legal/epl-v10.html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vecmath.jar</w:t>
            </w:r>
          </w:p>
        </w:tc>
        <w:tc>
          <w:tcPr>
            <w:tcW w:w="2436" w:type="dxa"/>
          </w:tcPr>
          <w:p w:rsidR="00BA0E86" w:rsidRPr="00BD71C0" w:rsidRDefault="000C75F4" w:rsidP="00326742">
            <w:pPr>
              <w:spacing w:before="20" w:after="20"/>
              <w:rPr>
                <w:sz w:val="20"/>
              </w:rPr>
            </w:pPr>
            <w:hyperlink r:id="rId171" w:history="1">
              <w:r w:rsidR="00BC056D">
                <w:rPr>
                  <w:rStyle w:val="Hyperlink"/>
                  <w:sz w:val="20"/>
                </w:rPr>
                <w:t>http://java3d.dev.java.net/</w:t>
              </w:r>
            </w:hyperlink>
          </w:p>
        </w:tc>
        <w:tc>
          <w:tcPr>
            <w:tcW w:w="2378" w:type="dxa"/>
          </w:tcPr>
          <w:p w:rsidR="00BA0E86" w:rsidRPr="00BD71C0" w:rsidRDefault="000C75F4" w:rsidP="00326742">
            <w:pPr>
              <w:spacing w:before="20" w:after="20"/>
              <w:rPr>
                <w:sz w:val="20"/>
              </w:rPr>
            </w:pPr>
            <w:hyperlink r:id="rId172" w:history="1">
              <w:r w:rsidR="00BA0E86" w:rsidRPr="00BD71C0">
                <w:rPr>
                  <w:rStyle w:val="Hyperlink"/>
                  <w:sz w:val="20"/>
                </w:rPr>
                <w:t>https://vecmath.dev.java.net/</w:t>
              </w:r>
            </w:hyperlink>
          </w:p>
        </w:tc>
        <w:tc>
          <w:tcPr>
            <w:tcW w:w="2871" w:type="dxa"/>
          </w:tcPr>
          <w:p w:rsidR="00BA0E86" w:rsidRPr="00BD71C0" w:rsidRDefault="000C75F4" w:rsidP="00326742">
            <w:pPr>
              <w:spacing w:before="20" w:after="20"/>
              <w:rPr>
                <w:sz w:val="20"/>
              </w:rPr>
            </w:pPr>
            <w:hyperlink r:id="rId173" w:history="1">
              <w:r w:rsidR="00BA0E86" w:rsidRPr="00BD71C0">
                <w:rPr>
                  <w:rStyle w:val="Hyperlink"/>
                  <w:sz w:val="20"/>
                </w:rPr>
                <w:t>http://www.gnu.org/licenses/old-licenses/gpl-2.0.html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geoapi</w:t>
            </w:r>
          </w:p>
        </w:tc>
        <w:tc>
          <w:tcPr>
            <w:tcW w:w="2436" w:type="dxa"/>
          </w:tcPr>
          <w:p w:rsidR="00BA0E86" w:rsidRPr="00BD71C0" w:rsidRDefault="000C75F4" w:rsidP="00326742">
            <w:pPr>
              <w:spacing w:before="20" w:after="20"/>
              <w:rPr>
                <w:sz w:val="20"/>
              </w:rPr>
            </w:pPr>
            <w:hyperlink r:id="rId174" w:history="1">
              <w:r w:rsidR="00BA0E86" w:rsidRPr="00BD71C0">
                <w:rPr>
                  <w:rStyle w:val="Hyperlink"/>
                  <w:sz w:val="20"/>
                </w:rPr>
                <w:t>http://geoapi.sourceforge.net/</w:t>
              </w:r>
            </w:hyperlink>
          </w:p>
        </w:tc>
        <w:tc>
          <w:tcPr>
            <w:tcW w:w="2378" w:type="dxa"/>
          </w:tcPr>
          <w:p w:rsidR="00BA0E86" w:rsidRPr="00BD71C0" w:rsidRDefault="000C75F4" w:rsidP="00326742">
            <w:pPr>
              <w:spacing w:before="20" w:after="20"/>
              <w:rPr>
                <w:sz w:val="20"/>
              </w:rPr>
            </w:pPr>
            <w:hyperlink r:id="rId175" w:history="1">
              <w:r w:rsidR="00BA0E86" w:rsidRPr="00BD71C0">
                <w:rPr>
                  <w:rStyle w:val="Hyperlink"/>
                  <w:sz w:val="20"/>
                </w:rPr>
                <w:t>http://www.codeplex.com/GeoAPI/license</w:t>
              </w:r>
            </w:hyperlink>
          </w:p>
        </w:tc>
        <w:tc>
          <w:tcPr>
            <w:tcW w:w="2871" w:type="dxa"/>
          </w:tcPr>
          <w:p w:rsidR="00BA0E86" w:rsidRPr="00BD71C0" w:rsidRDefault="00BA0E86" w:rsidP="00326742">
            <w:pPr>
              <w:spacing w:before="20" w:after="20"/>
              <w:rPr>
                <w:sz w:val="20"/>
              </w:rPr>
            </w:pPr>
            <w:r w:rsidRPr="00BD71C0">
              <w:rPr>
                <w:sz w:val="20"/>
              </w:rPr>
              <w:t>LGPL V2.1, Feb. 1999</w:t>
            </w:r>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lastRenderedPageBreak/>
              <w:t>Gt2</w:t>
            </w:r>
          </w:p>
        </w:tc>
        <w:tc>
          <w:tcPr>
            <w:tcW w:w="2436" w:type="dxa"/>
          </w:tcPr>
          <w:p w:rsidR="00BA0E86" w:rsidRPr="00BD71C0" w:rsidRDefault="000C75F4" w:rsidP="00326742">
            <w:pPr>
              <w:spacing w:before="20" w:after="20"/>
              <w:rPr>
                <w:sz w:val="20"/>
              </w:rPr>
            </w:pPr>
            <w:hyperlink r:id="rId176" w:history="1">
              <w:r w:rsidR="00BA0E86" w:rsidRPr="00BD71C0">
                <w:rPr>
                  <w:rStyle w:val="Hyperlink"/>
                  <w:sz w:val="20"/>
                </w:rPr>
                <w:t>http://sourceforge.net/projects/geotools/</w:t>
              </w:r>
            </w:hyperlink>
          </w:p>
        </w:tc>
        <w:tc>
          <w:tcPr>
            <w:tcW w:w="2378" w:type="dxa"/>
          </w:tcPr>
          <w:p w:rsidR="00BA0E86" w:rsidRPr="00BD71C0" w:rsidRDefault="000C75F4" w:rsidP="00326742">
            <w:pPr>
              <w:spacing w:before="20" w:after="20"/>
              <w:rPr>
                <w:sz w:val="20"/>
              </w:rPr>
            </w:pPr>
            <w:hyperlink r:id="rId177" w:history="1">
              <w:r w:rsidR="00BA0E86" w:rsidRPr="00BD71C0">
                <w:rPr>
                  <w:rStyle w:val="Hyperlink"/>
                  <w:sz w:val="20"/>
                </w:rPr>
                <w:t>http://docs.codehaus.org/display/GEOTDOC/00+Source+License</w:t>
              </w:r>
            </w:hyperlink>
          </w:p>
        </w:tc>
        <w:tc>
          <w:tcPr>
            <w:tcW w:w="2871" w:type="dxa"/>
          </w:tcPr>
          <w:p w:rsidR="00BA0E86" w:rsidRPr="00BD71C0" w:rsidRDefault="000C75F4" w:rsidP="00326742">
            <w:pPr>
              <w:spacing w:before="20" w:after="20"/>
              <w:rPr>
                <w:sz w:val="20"/>
              </w:rPr>
            </w:pPr>
            <w:hyperlink r:id="rId178" w:history="1">
              <w:r w:rsidR="00BA0E86" w:rsidRPr="00BD71C0">
                <w:rPr>
                  <w:rStyle w:val="Hyperlink"/>
                  <w:sz w:val="20"/>
                </w:rPr>
                <w:t>http://www.gnu.org/licenses/lgpl-2.1.txt</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hsqldb</w:t>
            </w:r>
          </w:p>
        </w:tc>
        <w:tc>
          <w:tcPr>
            <w:tcW w:w="2436" w:type="dxa"/>
          </w:tcPr>
          <w:p w:rsidR="00BA0E86" w:rsidRPr="00BD71C0" w:rsidRDefault="000C75F4" w:rsidP="00326742">
            <w:pPr>
              <w:spacing w:before="20" w:after="20"/>
              <w:rPr>
                <w:sz w:val="20"/>
              </w:rPr>
            </w:pPr>
            <w:hyperlink r:id="rId179" w:history="1">
              <w:r w:rsidR="00BA0E86" w:rsidRPr="00BD71C0">
                <w:rPr>
                  <w:rStyle w:val="Hyperlink"/>
                  <w:sz w:val="20"/>
                </w:rPr>
                <w:t>http://hsqldb.org/</w:t>
              </w:r>
            </w:hyperlink>
          </w:p>
        </w:tc>
        <w:tc>
          <w:tcPr>
            <w:tcW w:w="2378" w:type="dxa"/>
          </w:tcPr>
          <w:p w:rsidR="00BA0E86" w:rsidRPr="00BD71C0" w:rsidRDefault="00BA0E86" w:rsidP="00326742">
            <w:pPr>
              <w:spacing w:before="20" w:after="20"/>
              <w:rPr>
                <w:sz w:val="20"/>
              </w:rPr>
            </w:pPr>
          </w:p>
        </w:tc>
        <w:tc>
          <w:tcPr>
            <w:tcW w:w="2871" w:type="dxa"/>
          </w:tcPr>
          <w:p w:rsidR="00BA0E86" w:rsidRPr="00BD71C0" w:rsidRDefault="000C75F4" w:rsidP="00326742">
            <w:pPr>
              <w:spacing w:before="20" w:after="20"/>
              <w:rPr>
                <w:sz w:val="20"/>
              </w:rPr>
            </w:pPr>
            <w:hyperlink r:id="rId180" w:history="1">
              <w:r w:rsidR="00BA0E86" w:rsidRPr="00BD71C0">
                <w:rPr>
                  <w:rStyle w:val="Hyperlink"/>
                  <w:sz w:val="20"/>
                </w:rPr>
                <w:t>http://hsqldb.org/web/hsqlLicense.html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jfreechart</w:t>
            </w:r>
          </w:p>
        </w:tc>
        <w:tc>
          <w:tcPr>
            <w:tcW w:w="2436" w:type="dxa"/>
          </w:tcPr>
          <w:p w:rsidR="00BA0E86" w:rsidRPr="00BD71C0" w:rsidRDefault="000C75F4" w:rsidP="00326742">
            <w:pPr>
              <w:spacing w:before="20" w:after="20"/>
              <w:rPr>
                <w:sz w:val="20"/>
              </w:rPr>
            </w:pPr>
            <w:hyperlink r:id="rId181" w:history="1">
              <w:r w:rsidR="00BA0E86" w:rsidRPr="00BD71C0">
                <w:rPr>
                  <w:rStyle w:val="Hyperlink"/>
                  <w:sz w:val="20"/>
                </w:rPr>
                <w:t>http://sourceforge.net/projects/jfreechart/</w:t>
              </w:r>
            </w:hyperlink>
          </w:p>
        </w:tc>
        <w:tc>
          <w:tcPr>
            <w:tcW w:w="2378" w:type="dxa"/>
          </w:tcPr>
          <w:p w:rsidR="00BA0E86" w:rsidRPr="00BD71C0" w:rsidRDefault="000C75F4" w:rsidP="00326742">
            <w:pPr>
              <w:spacing w:before="20" w:after="20"/>
              <w:rPr>
                <w:sz w:val="20"/>
              </w:rPr>
            </w:pPr>
            <w:hyperlink r:id="rId182" w:history="1">
              <w:r w:rsidR="00BA0E86" w:rsidRPr="00BD71C0">
                <w:rPr>
                  <w:rStyle w:val="Hyperlink"/>
                  <w:sz w:val="20"/>
                </w:rPr>
                <w:t>http://developer.vrjuggler.org/browser/trunk/juggler/external/jfreechart/LICENSE.txt?rev=15441</w:t>
              </w:r>
            </w:hyperlink>
          </w:p>
        </w:tc>
        <w:tc>
          <w:tcPr>
            <w:tcW w:w="2871" w:type="dxa"/>
          </w:tcPr>
          <w:p w:rsidR="00BA0E86" w:rsidRPr="00BD71C0" w:rsidRDefault="00BA0E86" w:rsidP="00326742">
            <w:pPr>
              <w:spacing w:before="20" w:after="20"/>
              <w:rPr>
                <w:sz w:val="20"/>
              </w:rPr>
            </w:pPr>
            <w:r w:rsidRPr="00BD71C0">
              <w:rPr>
                <w:sz w:val="20"/>
              </w:rPr>
              <w:t>LGPL V2.1, Feb. 1999</w:t>
            </w:r>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jscience</w:t>
            </w:r>
          </w:p>
        </w:tc>
        <w:tc>
          <w:tcPr>
            <w:tcW w:w="2436" w:type="dxa"/>
          </w:tcPr>
          <w:p w:rsidR="00BA0E86" w:rsidRPr="00BD71C0" w:rsidRDefault="000C75F4" w:rsidP="00326742">
            <w:pPr>
              <w:spacing w:before="20" w:after="20"/>
              <w:rPr>
                <w:sz w:val="20"/>
              </w:rPr>
            </w:pPr>
            <w:hyperlink r:id="rId183" w:history="1">
              <w:r w:rsidR="00BA0E86" w:rsidRPr="00BD71C0">
                <w:rPr>
                  <w:rStyle w:val="Hyperlink"/>
                  <w:sz w:val="20"/>
                </w:rPr>
                <w:t>http://jscience.org/</w:t>
              </w:r>
            </w:hyperlink>
          </w:p>
        </w:tc>
        <w:tc>
          <w:tcPr>
            <w:tcW w:w="2378" w:type="dxa"/>
          </w:tcPr>
          <w:p w:rsidR="00BA0E86" w:rsidRPr="00BD71C0" w:rsidRDefault="000C75F4" w:rsidP="00326742">
            <w:pPr>
              <w:spacing w:before="20" w:after="20"/>
              <w:rPr>
                <w:sz w:val="20"/>
              </w:rPr>
            </w:pPr>
            <w:hyperlink r:id="rId184" w:history="1">
              <w:r w:rsidR="00BA0E86" w:rsidRPr="00BD71C0">
                <w:rPr>
                  <w:rStyle w:val="Hyperlink"/>
                  <w:sz w:val="20"/>
                </w:rPr>
                <w:t>http://swik.net/Jean-Marie-Dautelle</w:t>
              </w:r>
            </w:hyperlink>
          </w:p>
        </w:tc>
        <w:tc>
          <w:tcPr>
            <w:tcW w:w="2871" w:type="dxa"/>
          </w:tcPr>
          <w:p w:rsidR="00BA0E86" w:rsidRPr="00BD71C0" w:rsidRDefault="000C75F4" w:rsidP="00326742">
            <w:pPr>
              <w:spacing w:before="20" w:after="20"/>
              <w:rPr>
                <w:sz w:val="20"/>
              </w:rPr>
            </w:pPr>
            <w:hyperlink r:id="rId185" w:history="1">
              <w:r w:rsidR="00BA0E86" w:rsidRPr="00BD71C0">
                <w:rPr>
                  <w:rStyle w:val="Hyperlink"/>
                  <w:sz w:val="20"/>
                </w:rPr>
                <w:t>http://swik.net/License:BSD/BSD+License+Text</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Piccolo 1.2</w:t>
            </w:r>
          </w:p>
        </w:tc>
        <w:tc>
          <w:tcPr>
            <w:tcW w:w="2436" w:type="dxa"/>
          </w:tcPr>
          <w:p w:rsidR="00BA0E86" w:rsidRPr="00BD71C0" w:rsidRDefault="000C75F4" w:rsidP="00326742">
            <w:pPr>
              <w:spacing w:before="20" w:after="20"/>
              <w:rPr>
                <w:sz w:val="20"/>
              </w:rPr>
            </w:pPr>
            <w:hyperlink r:id="rId186" w:history="1">
              <w:r w:rsidR="00BA0E86" w:rsidRPr="00BD71C0">
                <w:rPr>
                  <w:rStyle w:val="Hyperlink"/>
                  <w:sz w:val="20"/>
                </w:rPr>
                <w:t>http://www.cs.umd.edu/hcil/jazz/</w:t>
              </w:r>
            </w:hyperlink>
          </w:p>
        </w:tc>
        <w:tc>
          <w:tcPr>
            <w:tcW w:w="2378" w:type="dxa"/>
          </w:tcPr>
          <w:p w:rsidR="00BA0E86" w:rsidRPr="00BD71C0" w:rsidRDefault="000C75F4" w:rsidP="00326742">
            <w:pPr>
              <w:spacing w:before="20" w:after="20"/>
              <w:rPr>
                <w:sz w:val="20"/>
              </w:rPr>
            </w:pPr>
            <w:hyperlink r:id="rId187" w:history="1">
              <w:r w:rsidR="00BA0E86" w:rsidRPr="00BD71C0">
                <w:rPr>
                  <w:rStyle w:val="Hyperlink"/>
                  <w:sz w:val="20"/>
                </w:rPr>
                <w:t>http://www.cs.umd.edu/hcil/jazz/download/open-source.shtml</w:t>
              </w:r>
            </w:hyperlink>
          </w:p>
        </w:tc>
        <w:tc>
          <w:tcPr>
            <w:tcW w:w="2871" w:type="dxa"/>
          </w:tcPr>
          <w:p w:rsidR="00BA0E86" w:rsidRPr="00BD71C0" w:rsidRDefault="000C75F4" w:rsidP="00326742">
            <w:pPr>
              <w:spacing w:before="20" w:after="20"/>
              <w:rPr>
                <w:sz w:val="20"/>
              </w:rPr>
            </w:pPr>
            <w:hyperlink r:id="rId188" w:history="1">
              <w:r w:rsidR="00BA0E86" w:rsidRPr="00BD71C0">
                <w:rPr>
                  <w:rStyle w:val="Hyperlink"/>
                  <w:sz w:val="20"/>
                </w:rPr>
                <w:t>http://opensource.org/licenses/bsd-license.php</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Ucar_ma2</w:t>
            </w:r>
          </w:p>
        </w:tc>
        <w:tc>
          <w:tcPr>
            <w:tcW w:w="2436" w:type="dxa"/>
          </w:tcPr>
          <w:p w:rsidR="00BA0E86" w:rsidRPr="00BD71C0" w:rsidRDefault="000C75F4" w:rsidP="00335A2B">
            <w:pPr>
              <w:spacing w:before="20" w:after="20"/>
              <w:rPr>
                <w:sz w:val="20"/>
              </w:rPr>
            </w:pPr>
            <w:hyperlink r:id="rId189" w:history="1">
              <w:r w:rsidR="00BA0E86" w:rsidRPr="00BC056D">
                <w:rPr>
                  <w:rStyle w:val="Hyperlink"/>
                  <w:sz w:val="20"/>
                </w:rPr>
                <w:t>http://www.unidata.ucar.edu/software/netcdf-java</w:t>
              </w:r>
            </w:hyperlink>
          </w:p>
        </w:tc>
        <w:tc>
          <w:tcPr>
            <w:tcW w:w="2378" w:type="dxa"/>
          </w:tcPr>
          <w:p w:rsidR="00BA0E86" w:rsidRPr="00BD71C0" w:rsidRDefault="000C75F4" w:rsidP="00326742">
            <w:pPr>
              <w:spacing w:before="20" w:after="20"/>
              <w:rPr>
                <w:sz w:val="20"/>
              </w:rPr>
            </w:pPr>
            <w:hyperlink r:id="rId190" w:history="1">
              <w:r w:rsidR="00BA0E86" w:rsidRPr="00BD71C0">
                <w:rPr>
                  <w:rStyle w:val="Hyperlink"/>
                  <w:sz w:val="20"/>
                </w:rPr>
                <w:t>http://www.unidata.ucar.edu/software/netcdf-java/</w:t>
              </w:r>
            </w:hyperlink>
          </w:p>
        </w:tc>
        <w:tc>
          <w:tcPr>
            <w:tcW w:w="2871" w:type="dxa"/>
          </w:tcPr>
          <w:p w:rsidR="00BA0E86" w:rsidRPr="00BD71C0" w:rsidRDefault="000C75F4" w:rsidP="00326742">
            <w:pPr>
              <w:spacing w:before="20" w:after="20"/>
              <w:rPr>
                <w:sz w:val="20"/>
              </w:rPr>
            </w:pPr>
            <w:hyperlink r:id="rId191" w:history="1">
              <w:r w:rsidR="00BA0E86" w:rsidRPr="00BD71C0">
                <w:rPr>
                  <w:rStyle w:val="Hyperlink"/>
                  <w:sz w:val="20"/>
                </w:rPr>
                <w:t>http://www.gnu.org/copyleft/lesser.html</w:t>
              </w:r>
            </w:hyperlink>
          </w:p>
        </w:tc>
      </w:tr>
      <w:tr w:rsidR="00BA0E86" w:rsidRPr="00BD71C0" w:rsidTr="00D85B0D">
        <w:trPr>
          <w:jc w:val="center"/>
        </w:trPr>
        <w:tc>
          <w:tcPr>
            <w:tcW w:w="1829" w:type="dxa"/>
          </w:tcPr>
          <w:p w:rsidR="00BA0E86" w:rsidRPr="00BD71C0" w:rsidRDefault="00BA0E86" w:rsidP="00326742">
            <w:pPr>
              <w:spacing w:before="20" w:after="20"/>
              <w:rPr>
                <w:sz w:val="20"/>
              </w:rPr>
            </w:pPr>
            <w:r w:rsidRPr="00BD71C0">
              <w:rPr>
                <w:sz w:val="20"/>
              </w:rPr>
              <w:t>Repast symphony GIS</w:t>
            </w:r>
          </w:p>
        </w:tc>
        <w:tc>
          <w:tcPr>
            <w:tcW w:w="2436" w:type="dxa"/>
          </w:tcPr>
          <w:p w:rsidR="00BA0E86" w:rsidRPr="00BD71C0" w:rsidRDefault="000C75F4" w:rsidP="00326742">
            <w:pPr>
              <w:spacing w:before="20" w:after="20"/>
              <w:rPr>
                <w:sz w:val="20"/>
              </w:rPr>
            </w:pPr>
            <w:hyperlink r:id="rId192" w:history="1">
              <w:r w:rsidR="00BA0E86" w:rsidRPr="00BD71C0">
                <w:rPr>
                  <w:rStyle w:val="Hyperlink"/>
                  <w:sz w:val="20"/>
                </w:rPr>
                <w:t>http://repast.sourceforge.net/</w:t>
              </w:r>
            </w:hyperlink>
          </w:p>
        </w:tc>
        <w:tc>
          <w:tcPr>
            <w:tcW w:w="2378" w:type="dxa"/>
          </w:tcPr>
          <w:p w:rsidR="00BA0E86" w:rsidRPr="00BD71C0" w:rsidRDefault="00BA0E86" w:rsidP="00326742">
            <w:pPr>
              <w:spacing w:before="20" w:after="20"/>
              <w:rPr>
                <w:sz w:val="20"/>
              </w:rPr>
            </w:pPr>
          </w:p>
        </w:tc>
        <w:tc>
          <w:tcPr>
            <w:tcW w:w="2871" w:type="dxa"/>
          </w:tcPr>
          <w:p w:rsidR="00BA0E86" w:rsidRPr="00BD71C0" w:rsidRDefault="000C75F4" w:rsidP="00326742">
            <w:pPr>
              <w:spacing w:before="20" w:after="20"/>
              <w:rPr>
                <w:sz w:val="20"/>
              </w:rPr>
            </w:pPr>
            <w:hyperlink r:id="rId193" w:history="1">
              <w:r w:rsidR="00BA0E86" w:rsidRPr="00BD71C0">
                <w:rPr>
                  <w:rStyle w:val="Hyperlink"/>
                  <w:sz w:val="20"/>
                </w:rPr>
                <w:t>http://repast.sourceforge.net/repast-license.html</w:t>
              </w:r>
            </w:hyperlink>
          </w:p>
        </w:tc>
      </w:tr>
    </w:tbl>
    <w:p w:rsidR="00BA0E86" w:rsidRDefault="00BA0E86" w:rsidP="002D2F72">
      <w:pPr>
        <w:pStyle w:val="BodyText"/>
      </w:pPr>
    </w:p>
    <w:p w:rsidR="00BA0E86" w:rsidRDefault="00BA0E86" w:rsidP="002775D1">
      <w:pPr>
        <w:pStyle w:val="Heading1"/>
        <w:numPr>
          <w:ilvl w:val="0"/>
          <w:numId w:val="0"/>
        </w:numPr>
        <w:jc w:val="left"/>
      </w:pPr>
      <w:bookmarkStart w:id="629" w:name="_Toc292295116"/>
      <w:bookmarkStart w:id="630" w:name="_Toc294621937"/>
      <w:r>
        <w:t>Acknowledgments</w:t>
      </w:r>
      <w:bookmarkEnd w:id="629"/>
      <w:bookmarkEnd w:id="630"/>
    </w:p>
    <w:p w:rsidR="00BA0E86" w:rsidRDefault="00BA0E86" w:rsidP="002D2F72">
      <w:pPr>
        <w:pStyle w:val="BodyText"/>
      </w:pPr>
      <w:r>
        <w:t xml:space="preserve">Contributions to VERDI from the community are greatly appreciated. </w:t>
      </w:r>
    </w:p>
    <w:p w:rsidR="00BA0E86" w:rsidRDefault="00BA0E86" w:rsidP="002775D1">
      <w:pPr>
        <w:pStyle w:val="Heading2"/>
        <w:numPr>
          <w:ilvl w:val="0"/>
          <w:numId w:val="0"/>
        </w:numPr>
        <w:ind w:left="4"/>
      </w:pPr>
      <w:bookmarkStart w:id="631" w:name="_Toc292295117"/>
      <w:bookmarkStart w:id="632" w:name="_Toc294621938"/>
      <w:r>
        <w:t>Data Contributions</w:t>
      </w:r>
      <w:bookmarkEnd w:id="631"/>
      <w:bookmarkEnd w:id="632"/>
    </w:p>
    <w:p w:rsidR="00E05E3C" w:rsidRPr="002775D1" w:rsidRDefault="00BA0E86" w:rsidP="002775D1">
      <w:pPr>
        <w:keepNext/>
        <w:spacing w:before="240"/>
        <w:rPr>
          <w:rFonts w:ascii="Arial" w:hAnsi="Arial" w:cs="Arial"/>
          <w:b/>
          <w:sz w:val="22"/>
          <w:szCs w:val="22"/>
        </w:rPr>
      </w:pPr>
      <w:bookmarkStart w:id="633" w:name="_Toc292295118"/>
      <w:r w:rsidRPr="002775D1">
        <w:rPr>
          <w:rFonts w:ascii="Arial" w:hAnsi="Arial" w:cs="Arial"/>
          <w:b/>
          <w:sz w:val="22"/>
          <w:szCs w:val="22"/>
        </w:rPr>
        <w:t xml:space="preserve">Sample CAMx </w:t>
      </w:r>
      <w:r w:rsidR="00664126" w:rsidRPr="002775D1">
        <w:rPr>
          <w:rFonts w:ascii="Arial" w:hAnsi="Arial" w:cs="Arial"/>
          <w:b/>
          <w:sz w:val="22"/>
          <w:szCs w:val="22"/>
        </w:rPr>
        <w:t>D</w:t>
      </w:r>
      <w:r w:rsidRPr="002775D1">
        <w:rPr>
          <w:rFonts w:ascii="Arial" w:hAnsi="Arial" w:cs="Arial"/>
          <w:b/>
          <w:sz w:val="22"/>
          <w:szCs w:val="22"/>
        </w:rPr>
        <w:t>ataset</w:t>
      </w:r>
      <w:bookmarkEnd w:id="633"/>
    </w:p>
    <w:p w:rsidR="00BA0E86" w:rsidRDefault="00BA0E86" w:rsidP="002D2F72">
      <w:pPr>
        <w:pStyle w:val="BodyText"/>
      </w:pPr>
      <w:r>
        <w:t xml:space="preserve">Marco Rodriguez, </w:t>
      </w:r>
      <w:r w:rsidRPr="001D1F01">
        <w:t xml:space="preserve">CIRA </w:t>
      </w:r>
      <w:r>
        <w:t xml:space="preserve">at Colorado State University </w:t>
      </w:r>
      <w:hyperlink r:id="rId194" w:history="1">
        <w:r w:rsidRPr="00A636A6">
          <w:rPr>
            <w:rStyle w:val="Hyperlink"/>
          </w:rPr>
          <w:t>http://www.cira.colostate.edu/</w:t>
        </w:r>
      </w:hyperlink>
    </w:p>
    <w:p w:rsidR="00E05E3C" w:rsidRPr="002775D1" w:rsidRDefault="00BA0E86" w:rsidP="002775D1">
      <w:pPr>
        <w:keepNext/>
        <w:spacing w:before="240"/>
        <w:rPr>
          <w:rFonts w:ascii="Arial" w:hAnsi="Arial" w:cs="Arial"/>
          <w:b/>
          <w:sz w:val="22"/>
          <w:szCs w:val="22"/>
        </w:rPr>
      </w:pPr>
      <w:bookmarkStart w:id="634" w:name="_Toc292295119"/>
      <w:r w:rsidRPr="002775D1">
        <w:rPr>
          <w:rFonts w:ascii="Arial" w:hAnsi="Arial" w:cs="Arial"/>
          <w:b/>
          <w:sz w:val="22"/>
          <w:szCs w:val="22"/>
        </w:rPr>
        <w:t xml:space="preserve">Sample Mercator Projection </w:t>
      </w:r>
      <w:r w:rsidR="00664126" w:rsidRPr="002775D1">
        <w:rPr>
          <w:rFonts w:ascii="Arial" w:hAnsi="Arial" w:cs="Arial"/>
          <w:b/>
          <w:sz w:val="22"/>
          <w:szCs w:val="22"/>
        </w:rPr>
        <w:t>D</w:t>
      </w:r>
      <w:r w:rsidRPr="002775D1">
        <w:rPr>
          <w:rFonts w:ascii="Arial" w:hAnsi="Arial" w:cs="Arial"/>
          <w:b/>
          <w:sz w:val="22"/>
          <w:szCs w:val="22"/>
        </w:rPr>
        <w:t>ataset</w:t>
      </w:r>
      <w:bookmarkEnd w:id="634"/>
    </w:p>
    <w:p w:rsidR="00BA0E86" w:rsidRPr="001D1F01" w:rsidRDefault="00BA0E86" w:rsidP="002D2F72">
      <w:pPr>
        <w:pStyle w:val="BodyText"/>
      </w:pPr>
      <w:r>
        <w:t xml:space="preserve">Tanya Otte, Atmospheric Modeling and Analysis Division, </w:t>
      </w:r>
      <w:hyperlink r:id="rId195" w:history="1">
        <w:r w:rsidRPr="00A636A6">
          <w:rPr>
            <w:rStyle w:val="Hyperlink"/>
          </w:rPr>
          <w:t>http://www.epa.gov/amad/index.html</w:t>
        </w:r>
      </w:hyperlink>
    </w:p>
    <w:p w:rsidR="00BA0E86" w:rsidRDefault="00BA0E86" w:rsidP="002775D1">
      <w:pPr>
        <w:pStyle w:val="Heading2"/>
        <w:numPr>
          <w:ilvl w:val="0"/>
          <w:numId w:val="0"/>
        </w:numPr>
        <w:ind w:left="4"/>
      </w:pPr>
      <w:bookmarkStart w:id="635" w:name="_Toc292295120"/>
      <w:bookmarkStart w:id="636" w:name="_Toc294621939"/>
      <w:r>
        <w:t>Data Reader Contributions</w:t>
      </w:r>
      <w:bookmarkEnd w:id="635"/>
      <w:bookmarkEnd w:id="636"/>
    </w:p>
    <w:p w:rsidR="00E05E3C" w:rsidRPr="002775D1" w:rsidRDefault="00BA0E86" w:rsidP="002775D1">
      <w:pPr>
        <w:keepNext/>
        <w:spacing w:before="240"/>
        <w:rPr>
          <w:sz w:val="22"/>
          <w:szCs w:val="22"/>
        </w:rPr>
      </w:pPr>
      <w:bookmarkStart w:id="637" w:name="_Toc292295121"/>
      <w:bookmarkStart w:id="638" w:name="_Toc294621940"/>
      <w:r w:rsidRPr="002775D1">
        <w:rPr>
          <w:rStyle w:val="Heading3Char"/>
          <w:sz w:val="22"/>
          <w:szCs w:val="22"/>
        </w:rPr>
        <w:t xml:space="preserve">I/O Service Provider (IOSP) </w:t>
      </w:r>
      <w:r w:rsidR="00664126" w:rsidRPr="002775D1">
        <w:rPr>
          <w:rStyle w:val="Heading3Char"/>
          <w:sz w:val="22"/>
          <w:szCs w:val="22"/>
        </w:rPr>
        <w:t>I</w:t>
      </w:r>
      <w:r w:rsidRPr="002775D1">
        <w:rPr>
          <w:rStyle w:val="Heading3Char"/>
          <w:sz w:val="22"/>
          <w:szCs w:val="22"/>
        </w:rPr>
        <w:t>nterface for CAMx:</w:t>
      </w:r>
      <w:bookmarkEnd w:id="637"/>
      <w:bookmarkEnd w:id="638"/>
      <w:r w:rsidRPr="002775D1">
        <w:rPr>
          <w:sz w:val="22"/>
          <w:szCs w:val="22"/>
        </w:rPr>
        <w:t xml:space="preserve"> </w:t>
      </w:r>
    </w:p>
    <w:p w:rsidR="00BA0E86" w:rsidRPr="002E750E" w:rsidRDefault="00BA0E86" w:rsidP="002D2F72">
      <w:pPr>
        <w:pStyle w:val="BodyText"/>
      </w:pPr>
      <w:r w:rsidRPr="001D1F01">
        <w:t xml:space="preserve">Barron Henderson, </w:t>
      </w:r>
      <w:r>
        <w:t xml:space="preserve">ORISE Fellow, </w:t>
      </w:r>
      <w:r w:rsidRPr="001D1F01">
        <w:t>EPA</w:t>
      </w:r>
      <w:r>
        <w:t>, Ph.D. student UNC Chapel Hill</w:t>
      </w:r>
    </w:p>
    <w:p w:rsidR="00E05E3C" w:rsidRPr="002775D1" w:rsidRDefault="00BA0E86" w:rsidP="002775D1">
      <w:pPr>
        <w:keepNext/>
        <w:spacing w:before="240"/>
        <w:rPr>
          <w:sz w:val="22"/>
          <w:szCs w:val="22"/>
        </w:rPr>
      </w:pPr>
      <w:bookmarkStart w:id="639" w:name="_Toc292295122"/>
      <w:bookmarkStart w:id="640" w:name="_Toc294621941"/>
      <w:r w:rsidRPr="002775D1">
        <w:rPr>
          <w:rStyle w:val="Heading3Char"/>
          <w:sz w:val="22"/>
          <w:szCs w:val="22"/>
        </w:rPr>
        <w:t xml:space="preserve">Incorporating the IOSP into netCDF netcdf-java v4.1 </w:t>
      </w:r>
      <w:r w:rsidR="00664126" w:rsidRPr="002775D1">
        <w:rPr>
          <w:rStyle w:val="Heading3Char"/>
          <w:sz w:val="22"/>
          <w:szCs w:val="22"/>
        </w:rPr>
        <w:t>L</w:t>
      </w:r>
      <w:r w:rsidRPr="002775D1">
        <w:rPr>
          <w:rStyle w:val="Heading3Char"/>
          <w:sz w:val="22"/>
          <w:szCs w:val="22"/>
        </w:rPr>
        <w:t>ibrary:</w:t>
      </w:r>
      <w:bookmarkEnd w:id="639"/>
      <w:bookmarkEnd w:id="640"/>
      <w:r w:rsidRPr="002775D1">
        <w:rPr>
          <w:sz w:val="22"/>
          <w:szCs w:val="22"/>
        </w:rPr>
        <w:t xml:space="preserve"> </w:t>
      </w:r>
    </w:p>
    <w:p w:rsidR="00BA0E86" w:rsidRPr="001D1F01" w:rsidRDefault="00BA0E86" w:rsidP="002D2F72">
      <w:pPr>
        <w:pStyle w:val="BodyText"/>
      </w:pPr>
      <w:r>
        <w:t xml:space="preserve">John Carron, Unidata, </w:t>
      </w:r>
      <w:hyperlink r:id="rId196" w:history="1">
        <w:r w:rsidRPr="00A636A6">
          <w:rPr>
            <w:rStyle w:val="Hyperlink"/>
          </w:rPr>
          <w:t>http://www.unidata.ucar.edu/software/netcdf/index.html</w:t>
        </w:r>
      </w:hyperlink>
    </w:p>
    <w:p w:rsidR="00BA0E86" w:rsidRPr="001D1F01" w:rsidRDefault="00BA0E86" w:rsidP="002D2F72">
      <w:pPr>
        <w:pStyle w:val="BodyText"/>
      </w:pPr>
    </w:p>
    <w:p w:rsidR="00BA0E86" w:rsidRPr="001D1F01" w:rsidRDefault="00BA0E86" w:rsidP="001D1F01"/>
    <w:sectPr w:rsidR="00BA0E86" w:rsidRPr="001D1F01" w:rsidSect="00956BA3">
      <w:headerReference w:type="default" r:id="rId197"/>
      <w:footerReference w:type="default" r:id="rId198"/>
      <w:headerReference w:type="first" r:id="rId199"/>
      <w:footerReference w:type="first" r:id="rId200"/>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5897" w:rsidRDefault="00D75897">
      <w:r>
        <w:separator/>
      </w:r>
    </w:p>
  </w:endnote>
  <w:endnote w:type="continuationSeparator" w:id="0">
    <w:p w:rsidR="00D75897" w:rsidRDefault="00D75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A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SimSun-PUA">
    <w:charset w:val="86"/>
    <w:family w:val="auto"/>
    <w:pitch w:val="variable"/>
    <w:sig w:usb0="00000001" w:usb1="1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Pr="00CA7632" w:rsidRDefault="0083742F" w:rsidP="00CA7632">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rPr>
      <w:tab/>
    </w:r>
    <w:r>
      <w:rPr>
        <w:rStyle w:val="PageNumber"/>
      </w:rPr>
      <w:fldChar w:fldCharType="begin"/>
    </w:r>
    <w:r>
      <w:rPr>
        <w:rStyle w:val="PageNumber"/>
      </w:rPr>
      <w:instrText xml:space="preserve"> PAGE </w:instrText>
    </w:r>
    <w:r>
      <w:rPr>
        <w:rStyle w:val="PageNumber"/>
      </w:rPr>
      <w:fldChar w:fldCharType="separate"/>
    </w:r>
    <w:r w:rsidR="00997612">
      <w:rPr>
        <w:rStyle w:val="PageNumber"/>
        <w:noProof/>
      </w:rPr>
      <w:t>x</w:t>
    </w:r>
    <w:r>
      <w:rPr>
        <w:rStyle w:val="PageNumber"/>
      </w:rPr>
      <w:fldChar w:fldCharType="end"/>
    </w:r>
    <w:r>
      <w:rPr>
        <w:rStyle w:val="PageNumber"/>
        <w:i/>
        <w:iCs/>
        <w:sz w:val="20"/>
      </w:rPr>
      <w:tab/>
    </w:r>
    <w:r>
      <w:rPr>
        <w:rStyle w:val="PageNumber"/>
        <w:i/>
        <w:iCs/>
        <w:sz w:val="18"/>
        <w:szCs w:val="18"/>
      </w:rPr>
      <w:t>Institute for the Environment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Default="0083742F" w:rsidP="00E9769F">
    <w:pPr>
      <w:pStyle w:val="Footer"/>
      <w:framePr w:wrap="around" w:vAnchor="text" w:hAnchor="margin" w:xAlign="right" w:y="1"/>
      <w:jc w:val="center"/>
      <w:rPr>
        <w:rStyle w:val="PageNumber"/>
      </w:rPr>
    </w:pPr>
  </w:p>
  <w:p w:rsidR="0083742F" w:rsidRPr="001B56CD" w:rsidRDefault="0083742F" w:rsidP="001B56CD">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rPr>
      <w:tab/>
    </w:r>
    <w:r>
      <w:rPr>
        <w:rStyle w:val="PageNumber"/>
      </w:rPr>
      <w:fldChar w:fldCharType="begin"/>
    </w:r>
    <w:r>
      <w:rPr>
        <w:rStyle w:val="PageNumber"/>
      </w:rPr>
      <w:instrText xml:space="preserve"> PAGE </w:instrText>
    </w:r>
    <w:r>
      <w:rPr>
        <w:rStyle w:val="PageNumber"/>
      </w:rPr>
      <w:fldChar w:fldCharType="separate"/>
    </w:r>
    <w:r w:rsidR="00997612">
      <w:rPr>
        <w:rStyle w:val="PageNumber"/>
        <w:noProof/>
      </w:rPr>
      <w:t>1</w:t>
    </w:r>
    <w:r>
      <w:rPr>
        <w:rStyle w:val="PageNumber"/>
      </w:rPr>
      <w:fldChar w:fldCharType="end"/>
    </w:r>
    <w:r>
      <w:rPr>
        <w:rStyle w:val="PageNumber"/>
        <w:i/>
        <w:iCs/>
        <w:sz w:val="20"/>
      </w:rPr>
      <w:tab/>
    </w:r>
    <w:r>
      <w:rPr>
        <w:rStyle w:val="PageNumber"/>
        <w:i/>
        <w:iCs/>
        <w:sz w:val="18"/>
        <w:szCs w:val="18"/>
      </w:rPr>
      <w:t>Institute for the Environment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Default="0083742F" w:rsidP="00E9769F">
    <w:pPr>
      <w:pStyle w:val="Footer"/>
      <w:jc w:val="center"/>
    </w:pPr>
    <w:r>
      <w:t>Draft - Do Not Cite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5897" w:rsidRDefault="00D75897">
      <w:r>
        <w:separator/>
      </w:r>
    </w:p>
  </w:footnote>
  <w:footnote w:type="continuationSeparator" w:id="0">
    <w:p w:rsidR="00D75897" w:rsidRDefault="00D75897">
      <w:r>
        <w:continuationSeparator/>
      </w:r>
    </w:p>
  </w:footnote>
  <w:footnote w:id="1">
    <w:p w:rsidR="0083742F" w:rsidRDefault="0083742F" w:rsidP="0006061C">
      <w:pPr>
        <w:pStyle w:val="FootnoteText"/>
      </w:pPr>
      <w:r>
        <w:rPr>
          <w:rStyle w:val="FootnoteReference"/>
        </w:rPr>
        <w:footnoteRef/>
      </w:r>
      <w:r>
        <w:t xml:space="preserve"> Schwede, D., N. Collier, J. Dolph, M.A. Bitz Widing, T. Howe, 2007: A New Tool for Analyzing CMAQ Modeling Results: Visualization Environment for Rich Data Interpretation (VERDI). Proceedings, CMAS 2007 Conference.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Pr="00614018" w:rsidRDefault="0083742F" w:rsidP="00F324CE">
    <w:pPr>
      <w:pStyle w:val="Header"/>
      <w:jc w:val="center"/>
      <w:rPr>
        <w:sz w:val="20"/>
      </w:rPr>
    </w:pPr>
    <w:r>
      <w:rPr>
        <w:i/>
        <w:sz w:val="20"/>
      </w:rPr>
      <w:t>VERDI User’s Manual 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Default="0083742F">
    <w:pPr>
      <w:pStyle w:val="Header"/>
      <w:jc w:val="center"/>
    </w:pPr>
    <w:r>
      <w:rPr>
        <w:rFonts w:ascii="Arial" w:hAnsi="Arial" w:cs="Arial"/>
        <w:b/>
        <w:noProof/>
        <w:sz w:val="20"/>
      </w:rPr>
      <w:drawing>
        <wp:inline distT="0" distB="0" distL="0" distR="0">
          <wp:extent cx="2847975" cy="657225"/>
          <wp:effectExtent l="0" t="0" r="0" b="0"/>
          <wp:docPr id="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t="21428" b="21428"/>
                  <a:stretch>
                    <a:fillRect/>
                  </a:stretch>
                </pic:blipFill>
                <pic:spPr bwMode="auto">
                  <a:xfrm>
                    <a:off x="0" y="0"/>
                    <a:ext cx="2847975" cy="65722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Pr="00614018" w:rsidRDefault="0083742F" w:rsidP="001B56CD">
    <w:pPr>
      <w:pStyle w:val="Header"/>
      <w:jc w:val="center"/>
      <w:rPr>
        <w:sz w:val="20"/>
      </w:rPr>
    </w:pPr>
    <w:r>
      <w:rPr>
        <w:i/>
        <w:sz w:val="20"/>
      </w:rPr>
      <w:t>VERDI User Manual 1.4</w:t>
    </w:r>
  </w:p>
  <w:p w:rsidR="0083742F" w:rsidRDefault="0083742F" w:rsidP="001B56C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42F" w:rsidRPr="007F7D7D" w:rsidRDefault="0083742F" w:rsidP="00E9769F">
    <w:pPr>
      <w:pStyle w:val="Figure"/>
      <w:framePr w:wrap="around"/>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suff w:val="nothing"/>
      <w:lvlText w:val=""/>
      <w:lvlJc w:val="left"/>
      <w:pPr>
        <w:ind w:left="720" w:hanging="360"/>
      </w:pPr>
      <w:rPr>
        <w:rFonts w:ascii="Symbol" w:hAnsi="Symbol"/>
      </w:rPr>
    </w:lvl>
    <w:lvl w:ilvl="1">
      <w:start w:val="1"/>
      <w:numFmt w:val="bullet"/>
      <w:suff w:val="nothing"/>
      <w:lvlText w:val="o"/>
      <w:lvlJc w:val="left"/>
      <w:pPr>
        <w:ind w:left="1440" w:hanging="360"/>
      </w:pPr>
      <w:rPr>
        <w:rFonts w:ascii="Courier New" w:hAnsi="Courier New"/>
      </w:rPr>
    </w:lvl>
    <w:lvl w:ilvl="2">
      <w:start w:val="1"/>
      <w:numFmt w:val="bullet"/>
      <w:suff w:val="nothing"/>
      <w:lvlText w:val=""/>
      <w:lvlJc w:val="left"/>
      <w:pPr>
        <w:ind w:left="2160" w:hanging="360"/>
      </w:pPr>
      <w:rPr>
        <w:rFonts w:ascii="Wingdings" w:hAnsi="Wingdings"/>
      </w:rPr>
    </w:lvl>
    <w:lvl w:ilvl="3">
      <w:start w:val="1"/>
      <w:numFmt w:val="bullet"/>
      <w:suff w:val="nothing"/>
      <w:lvlText w:val=""/>
      <w:lvlJc w:val="left"/>
      <w:pPr>
        <w:ind w:left="2880" w:hanging="360"/>
      </w:pPr>
      <w:rPr>
        <w:rFonts w:ascii="Symbol" w:hAnsi="Symbol"/>
      </w:rPr>
    </w:lvl>
    <w:lvl w:ilvl="4">
      <w:start w:val="1"/>
      <w:numFmt w:val="bullet"/>
      <w:suff w:val="nothing"/>
      <w:lvlText w:val="o"/>
      <w:lvlJc w:val="left"/>
      <w:pPr>
        <w:ind w:left="3600" w:hanging="360"/>
      </w:pPr>
      <w:rPr>
        <w:rFonts w:ascii="Courier New" w:hAnsi="Courier New"/>
      </w:rPr>
    </w:lvl>
    <w:lvl w:ilvl="5">
      <w:start w:val="1"/>
      <w:numFmt w:val="bullet"/>
      <w:suff w:val="nothing"/>
      <w:lvlText w:val=""/>
      <w:lvlJc w:val="left"/>
      <w:pPr>
        <w:ind w:left="4320" w:hanging="360"/>
      </w:pPr>
      <w:rPr>
        <w:rFonts w:ascii="Wingdings" w:hAnsi="Wingdings"/>
      </w:rPr>
    </w:lvl>
    <w:lvl w:ilvl="6">
      <w:start w:val="1"/>
      <w:numFmt w:val="bullet"/>
      <w:suff w:val="nothing"/>
      <w:lvlText w:val=""/>
      <w:lvlJc w:val="left"/>
      <w:pPr>
        <w:ind w:left="5040" w:hanging="360"/>
      </w:pPr>
      <w:rPr>
        <w:rFonts w:ascii="Symbol" w:hAnsi="Symbol"/>
      </w:rPr>
    </w:lvl>
    <w:lvl w:ilvl="7">
      <w:start w:val="1"/>
      <w:numFmt w:val="bullet"/>
      <w:suff w:val="nothing"/>
      <w:lvlText w:val="o"/>
      <w:lvlJc w:val="left"/>
      <w:pPr>
        <w:ind w:left="5760" w:hanging="360"/>
      </w:pPr>
      <w:rPr>
        <w:rFonts w:ascii="Courier New" w:hAnsi="Courier New"/>
      </w:rPr>
    </w:lvl>
    <w:lvl w:ilvl="8">
      <w:start w:val="1"/>
      <w:numFmt w:val="bullet"/>
      <w:suff w:val="nothing"/>
      <w:lvlText w:val=""/>
      <w:lvlJc w:val="left"/>
      <w:pPr>
        <w:ind w:left="6480" w:hanging="360"/>
      </w:pPr>
      <w:rPr>
        <w:rFonts w:ascii="Wingdings" w:hAnsi="Wingdings"/>
      </w:rPr>
    </w:lvl>
  </w:abstractNum>
  <w:abstractNum w:abstractNumId="1">
    <w:nsid w:val="04682803"/>
    <w:multiLevelType w:val="hybridMultilevel"/>
    <w:tmpl w:val="5D8C23BA"/>
    <w:lvl w:ilvl="0" w:tplc="0409000F">
      <w:start w:val="1"/>
      <w:numFmt w:val="decimal"/>
      <w:lvlText w:val="%1."/>
      <w:lvlJc w:val="left"/>
      <w:pPr>
        <w:tabs>
          <w:tab w:val="num" w:pos="1584"/>
        </w:tabs>
        <w:ind w:left="1584" w:hanging="360"/>
      </w:pPr>
      <w:rPr>
        <w:rFonts w:cs="Times New Roman"/>
      </w:rPr>
    </w:lvl>
    <w:lvl w:ilvl="1" w:tplc="04090019">
      <w:start w:val="1"/>
      <w:numFmt w:val="lowerLetter"/>
      <w:lvlText w:val="%2."/>
      <w:lvlJc w:val="left"/>
      <w:pPr>
        <w:tabs>
          <w:tab w:val="num" w:pos="2304"/>
        </w:tabs>
        <w:ind w:left="2304" w:hanging="360"/>
      </w:pPr>
      <w:rPr>
        <w:rFonts w:cs="Times New Roman"/>
      </w:rPr>
    </w:lvl>
    <w:lvl w:ilvl="2" w:tplc="0409001B" w:tentative="1">
      <w:start w:val="1"/>
      <w:numFmt w:val="lowerRoman"/>
      <w:lvlText w:val="%3."/>
      <w:lvlJc w:val="right"/>
      <w:pPr>
        <w:tabs>
          <w:tab w:val="num" w:pos="3024"/>
        </w:tabs>
        <w:ind w:left="3024" w:hanging="180"/>
      </w:pPr>
      <w:rPr>
        <w:rFonts w:cs="Times New Roman"/>
      </w:rPr>
    </w:lvl>
    <w:lvl w:ilvl="3" w:tplc="0409000F" w:tentative="1">
      <w:start w:val="1"/>
      <w:numFmt w:val="decimal"/>
      <w:lvlText w:val="%4."/>
      <w:lvlJc w:val="left"/>
      <w:pPr>
        <w:tabs>
          <w:tab w:val="num" w:pos="3744"/>
        </w:tabs>
        <w:ind w:left="3744" w:hanging="360"/>
      </w:pPr>
      <w:rPr>
        <w:rFonts w:cs="Times New Roman"/>
      </w:rPr>
    </w:lvl>
    <w:lvl w:ilvl="4" w:tplc="04090019" w:tentative="1">
      <w:start w:val="1"/>
      <w:numFmt w:val="lowerLetter"/>
      <w:lvlText w:val="%5."/>
      <w:lvlJc w:val="left"/>
      <w:pPr>
        <w:tabs>
          <w:tab w:val="num" w:pos="4464"/>
        </w:tabs>
        <w:ind w:left="4464" w:hanging="360"/>
      </w:pPr>
      <w:rPr>
        <w:rFonts w:cs="Times New Roman"/>
      </w:rPr>
    </w:lvl>
    <w:lvl w:ilvl="5" w:tplc="0409001B" w:tentative="1">
      <w:start w:val="1"/>
      <w:numFmt w:val="lowerRoman"/>
      <w:lvlText w:val="%6."/>
      <w:lvlJc w:val="right"/>
      <w:pPr>
        <w:tabs>
          <w:tab w:val="num" w:pos="5184"/>
        </w:tabs>
        <w:ind w:left="5184" w:hanging="180"/>
      </w:pPr>
      <w:rPr>
        <w:rFonts w:cs="Times New Roman"/>
      </w:rPr>
    </w:lvl>
    <w:lvl w:ilvl="6" w:tplc="0409000F" w:tentative="1">
      <w:start w:val="1"/>
      <w:numFmt w:val="decimal"/>
      <w:lvlText w:val="%7."/>
      <w:lvlJc w:val="left"/>
      <w:pPr>
        <w:tabs>
          <w:tab w:val="num" w:pos="5904"/>
        </w:tabs>
        <w:ind w:left="5904" w:hanging="360"/>
      </w:pPr>
      <w:rPr>
        <w:rFonts w:cs="Times New Roman"/>
      </w:rPr>
    </w:lvl>
    <w:lvl w:ilvl="7" w:tplc="04090019" w:tentative="1">
      <w:start w:val="1"/>
      <w:numFmt w:val="lowerLetter"/>
      <w:lvlText w:val="%8."/>
      <w:lvlJc w:val="left"/>
      <w:pPr>
        <w:tabs>
          <w:tab w:val="num" w:pos="6624"/>
        </w:tabs>
        <w:ind w:left="6624" w:hanging="360"/>
      </w:pPr>
      <w:rPr>
        <w:rFonts w:cs="Times New Roman"/>
      </w:rPr>
    </w:lvl>
    <w:lvl w:ilvl="8" w:tplc="0409001B" w:tentative="1">
      <w:start w:val="1"/>
      <w:numFmt w:val="lowerRoman"/>
      <w:lvlText w:val="%9."/>
      <w:lvlJc w:val="right"/>
      <w:pPr>
        <w:tabs>
          <w:tab w:val="num" w:pos="7344"/>
        </w:tabs>
        <w:ind w:left="7344" w:hanging="180"/>
      </w:pPr>
      <w:rPr>
        <w:rFonts w:cs="Times New Roman"/>
      </w:rPr>
    </w:lvl>
  </w:abstractNum>
  <w:abstractNum w:abstractNumId="2">
    <w:nsid w:val="109E337E"/>
    <w:multiLevelType w:val="hybridMultilevel"/>
    <w:tmpl w:val="780A81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1AE92257"/>
    <w:multiLevelType w:val="hybridMultilevel"/>
    <w:tmpl w:val="31C2581A"/>
    <w:lvl w:ilvl="0" w:tplc="04090019">
      <w:start w:val="1"/>
      <w:numFmt w:val="lowerLetter"/>
      <w:lvlText w:val="%1."/>
      <w:lvlJc w:val="left"/>
      <w:pPr>
        <w:ind w:left="1800" w:hanging="360"/>
      </w:pPr>
      <w:rPr>
        <w:rFonts w:cs="Times New Roman" w:hint="default"/>
      </w:rPr>
    </w:lvl>
    <w:lvl w:ilvl="1" w:tplc="04090019">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4">
    <w:nsid w:val="1B3F02A7"/>
    <w:multiLevelType w:val="hybridMultilevel"/>
    <w:tmpl w:val="B684608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82008A"/>
    <w:multiLevelType w:val="hybridMultilevel"/>
    <w:tmpl w:val="CC9CF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CBF752E"/>
    <w:multiLevelType w:val="hybridMultilevel"/>
    <w:tmpl w:val="628286C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33BD174A"/>
    <w:multiLevelType w:val="hybridMultilevel"/>
    <w:tmpl w:val="3482A8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1410BFF"/>
    <w:multiLevelType w:val="multilevel"/>
    <w:tmpl w:val="88409DEA"/>
    <w:lvl w:ilvl="0">
      <w:start w:val="1"/>
      <w:numFmt w:val="decimal"/>
      <w:pStyle w:val="Heading1"/>
      <w:lvlText w:val="%1"/>
      <w:lvlJc w:val="left"/>
      <w:pPr>
        <w:tabs>
          <w:tab w:val="num" w:pos="2952"/>
        </w:tabs>
        <w:ind w:left="295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900"/>
        </w:tabs>
        <w:ind w:left="900" w:hanging="72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pStyle w:val="Heading4"/>
      <w:lvlText w:val="%1.%2.%3.%4"/>
      <w:lvlJc w:val="left"/>
      <w:pPr>
        <w:tabs>
          <w:tab w:val="num" w:pos="2304"/>
        </w:tabs>
        <w:ind w:left="230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9">
    <w:nsid w:val="44901025"/>
    <w:multiLevelType w:val="hybridMultilevel"/>
    <w:tmpl w:val="0BCCF5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7A7153F"/>
    <w:multiLevelType w:val="hybridMultilevel"/>
    <w:tmpl w:val="35926A8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4AFE392C"/>
    <w:multiLevelType w:val="hybridMultilevel"/>
    <w:tmpl w:val="2A6250A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4F8867EE"/>
    <w:multiLevelType w:val="hybridMultilevel"/>
    <w:tmpl w:val="00065634"/>
    <w:lvl w:ilvl="0" w:tplc="1584CD7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552A745A"/>
    <w:multiLevelType w:val="hybridMultilevel"/>
    <w:tmpl w:val="BE1600C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5E663D0B"/>
    <w:multiLevelType w:val="hybridMultilevel"/>
    <w:tmpl w:val="2EEECD72"/>
    <w:lvl w:ilvl="0" w:tplc="249CCC2A">
      <w:start w:val="1"/>
      <w:numFmt w:val="bullet"/>
      <w:lvlText w:val=""/>
      <w:lvlJc w:val="left"/>
      <w:pPr>
        <w:tabs>
          <w:tab w:val="num" w:pos="1800"/>
        </w:tabs>
        <w:ind w:left="1800" w:hanging="72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258080A"/>
    <w:multiLevelType w:val="hybridMultilevel"/>
    <w:tmpl w:val="2F761432"/>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31F5ED1"/>
    <w:multiLevelType w:val="hybridMultilevel"/>
    <w:tmpl w:val="9D9AB734"/>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6F92279"/>
    <w:multiLevelType w:val="hybridMultilevel"/>
    <w:tmpl w:val="4E02092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673B03E1"/>
    <w:multiLevelType w:val="hybridMultilevel"/>
    <w:tmpl w:val="9E54651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68C23566"/>
    <w:multiLevelType w:val="hybridMultilevel"/>
    <w:tmpl w:val="7A50E77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nsid w:val="6CC636DC"/>
    <w:multiLevelType w:val="hybridMultilevel"/>
    <w:tmpl w:val="A1081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002E4"/>
    <w:multiLevelType w:val="hybridMultilevel"/>
    <w:tmpl w:val="0E9CDA6E"/>
    <w:lvl w:ilvl="0" w:tplc="9A6475E8">
      <w:start w:val="1"/>
      <w:numFmt w:val="bullet"/>
      <w:lvlText w:val=""/>
      <w:lvlJc w:val="left"/>
      <w:pPr>
        <w:tabs>
          <w:tab w:val="num" w:pos="1452"/>
        </w:tabs>
        <w:ind w:left="1452"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F276ED3"/>
    <w:multiLevelType w:val="hybridMultilevel"/>
    <w:tmpl w:val="CB8C4CF6"/>
    <w:lvl w:ilvl="0" w:tplc="74F2C658">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77973E38"/>
    <w:multiLevelType w:val="hybridMultilevel"/>
    <w:tmpl w:val="465828F6"/>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AF902E2"/>
    <w:multiLevelType w:val="singleLevel"/>
    <w:tmpl w:val="62DC217E"/>
    <w:lvl w:ilvl="0">
      <w:start w:val="1"/>
      <w:numFmt w:val="decimal"/>
      <w:pStyle w:val="References"/>
      <w:lvlText w:val="%1."/>
      <w:lvlJc w:val="left"/>
      <w:pPr>
        <w:tabs>
          <w:tab w:val="num" w:pos="360"/>
        </w:tabs>
        <w:ind w:left="360" w:hanging="360"/>
      </w:pPr>
      <w:rPr>
        <w:rFonts w:cs="Times New Roman"/>
      </w:rPr>
    </w:lvl>
  </w:abstractNum>
  <w:abstractNum w:abstractNumId="25">
    <w:nsid w:val="7EDB6FBE"/>
    <w:multiLevelType w:val="hybridMultilevel"/>
    <w:tmpl w:val="3626A830"/>
    <w:lvl w:ilvl="0" w:tplc="249CCC2A">
      <w:start w:val="1"/>
      <w:numFmt w:val="bullet"/>
      <w:lvlText w:val=""/>
      <w:lvlJc w:val="left"/>
      <w:pPr>
        <w:tabs>
          <w:tab w:val="num" w:pos="1800"/>
        </w:tabs>
        <w:ind w:left="1800" w:hanging="72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EE27AD1"/>
    <w:multiLevelType w:val="hybridMultilevel"/>
    <w:tmpl w:val="088C5A92"/>
    <w:lvl w:ilvl="0" w:tplc="0409000F">
      <w:start w:val="1"/>
      <w:numFmt w:val="decimal"/>
      <w:lvlText w:val="%1."/>
      <w:lvlJc w:val="left"/>
      <w:pPr>
        <w:tabs>
          <w:tab w:val="num" w:pos="720"/>
        </w:tabs>
        <w:ind w:left="720" w:hanging="360"/>
      </w:pPr>
      <w:rPr>
        <w:rFonts w:cs="Times New Roman"/>
      </w:rPr>
    </w:lvl>
    <w:lvl w:ilvl="1" w:tplc="1E62EB46">
      <w:numFmt w:val="bullet"/>
      <w:lvlText w:val=""/>
      <w:lvlJc w:val="left"/>
      <w:pPr>
        <w:tabs>
          <w:tab w:val="num" w:pos="2040"/>
        </w:tabs>
        <w:ind w:left="2040" w:hanging="960"/>
      </w:pPr>
      <w:rPr>
        <w:rFonts w:ascii="Wingdings" w:eastAsia="Times New Roman" w:hAnsi="Wingdings" w:hint="default"/>
        <w:b/>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FFB1EEA"/>
    <w:multiLevelType w:val="hybridMultilevel"/>
    <w:tmpl w:val="417CB38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8"/>
  </w:num>
  <w:num w:numId="2">
    <w:abstractNumId w:val="24"/>
  </w:num>
  <w:num w:numId="3">
    <w:abstractNumId w:val="1"/>
  </w:num>
  <w:num w:numId="4">
    <w:abstractNumId w:val="11"/>
  </w:num>
  <w:num w:numId="5">
    <w:abstractNumId w:val="13"/>
  </w:num>
  <w:num w:numId="6">
    <w:abstractNumId w:val="10"/>
  </w:num>
  <w:num w:numId="7">
    <w:abstractNumId w:val="6"/>
  </w:num>
  <w:num w:numId="8">
    <w:abstractNumId w:val="26"/>
  </w:num>
  <w:num w:numId="9">
    <w:abstractNumId w:val="21"/>
  </w:num>
  <w:num w:numId="10">
    <w:abstractNumId w:val="2"/>
  </w:num>
  <w:num w:numId="11">
    <w:abstractNumId w:val="17"/>
  </w:num>
  <w:num w:numId="12">
    <w:abstractNumId w:val="23"/>
  </w:num>
  <w:num w:numId="13">
    <w:abstractNumId w:val="16"/>
  </w:num>
  <w:num w:numId="14">
    <w:abstractNumId w:val="15"/>
  </w:num>
  <w:num w:numId="15">
    <w:abstractNumId w:val="5"/>
  </w:num>
  <w:num w:numId="16">
    <w:abstractNumId w:val="9"/>
  </w:num>
  <w:num w:numId="17">
    <w:abstractNumId w:val="22"/>
  </w:num>
  <w:num w:numId="18">
    <w:abstractNumId w:val="7"/>
  </w:num>
  <w:num w:numId="19">
    <w:abstractNumId w:val="25"/>
  </w:num>
  <w:num w:numId="20">
    <w:abstractNumId w:val="14"/>
  </w:num>
  <w:num w:numId="21">
    <w:abstractNumId w:val="12"/>
  </w:num>
  <w:num w:numId="22">
    <w:abstractNumId w:val="3"/>
  </w:num>
  <w:num w:numId="23">
    <w:abstractNumId w:val="27"/>
  </w:num>
  <w:num w:numId="24">
    <w:abstractNumId w:val="19"/>
  </w:num>
  <w:num w:numId="25">
    <w:abstractNumId w:val="18"/>
  </w:num>
  <w:num w:numId="26">
    <w:abstractNumId w:val="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9"/>
  <w:drawingGridVerticalSpacing w:val="29"/>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199"/>
    <w:rsid w:val="00000683"/>
    <w:rsid w:val="000011EA"/>
    <w:rsid w:val="0000120A"/>
    <w:rsid w:val="0000207A"/>
    <w:rsid w:val="000020E3"/>
    <w:rsid w:val="0000234B"/>
    <w:rsid w:val="00002CB5"/>
    <w:rsid w:val="000036F7"/>
    <w:rsid w:val="0000543B"/>
    <w:rsid w:val="00006A1B"/>
    <w:rsid w:val="00006E1F"/>
    <w:rsid w:val="000108BA"/>
    <w:rsid w:val="00011CC8"/>
    <w:rsid w:val="0001286A"/>
    <w:rsid w:val="00012C9B"/>
    <w:rsid w:val="000156FF"/>
    <w:rsid w:val="0001586C"/>
    <w:rsid w:val="000159C8"/>
    <w:rsid w:val="00016E65"/>
    <w:rsid w:val="00016F46"/>
    <w:rsid w:val="0001715F"/>
    <w:rsid w:val="00020437"/>
    <w:rsid w:val="00021F6B"/>
    <w:rsid w:val="00022AC8"/>
    <w:rsid w:val="0002353C"/>
    <w:rsid w:val="00024F8F"/>
    <w:rsid w:val="00024FD0"/>
    <w:rsid w:val="000262CC"/>
    <w:rsid w:val="00026F40"/>
    <w:rsid w:val="00027552"/>
    <w:rsid w:val="00027BD0"/>
    <w:rsid w:val="00030473"/>
    <w:rsid w:val="00031493"/>
    <w:rsid w:val="00031E4E"/>
    <w:rsid w:val="00034FDD"/>
    <w:rsid w:val="00035977"/>
    <w:rsid w:val="00035DD2"/>
    <w:rsid w:val="00036495"/>
    <w:rsid w:val="00036F8F"/>
    <w:rsid w:val="000400BB"/>
    <w:rsid w:val="000401C0"/>
    <w:rsid w:val="0004046F"/>
    <w:rsid w:val="00040574"/>
    <w:rsid w:val="00040AF7"/>
    <w:rsid w:val="000418AB"/>
    <w:rsid w:val="00041988"/>
    <w:rsid w:val="00042A24"/>
    <w:rsid w:val="00042CD6"/>
    <w:rsid w:val="00042F7A"/>
    <w:rsid w:val="00043AC9"/>
    <w:rsid w:val="00045995"/>
    <w:rsid w:val="0004623F"/>
    <w:rsid w:val="00046510"/>
    <w:rsid w:val="0004747E"/>
    <w:rsid w:val="000479CF"/>
    <w:rsid w:val="00047CD0"/>
    <w:rsid w:val="00047DE6"/>
    <w:rsid w:val="00050E4A"/>
    <w:rsid w:val="0005148A"/>
    <w:rsid w:val="0005177F"/>
    <w:rsid w:val="00051DFC"/>
    <w:rsid w:val="00052038"/>
    <w:rsid w:val="00052291"/>
    <w:rsid w:val="000528AF"/>
    <w:rsid w:val="00052B4F"/>
    <w:rsid w:val="00053FAA"/>
    <w:rsid w:val="000558C3"/>
    <w:rsid w:val="00056087"/>
    <w:rsid w:val="0005612E"/>
    <w:rsid w:val="000561AF"/>
    <w:rsid w:val="0005623D"/>
    <w:rsid w:val="00056291"/>
    <w:rsid w:val="00056E63"/>
    <w:rsid w:val="00057E43"/>
    <w:rsid w:val="0006061C"/>
    <w:rsid w:val="000607F4"/>
    <w:rsid w:val="00060C65"/>
    <w:rsid w:val="00061335"/>
    <w:rsid w:val="00061F19"/>
    <w:rsid w:val="00062A55"/>
    <w:rsid w:val="00064B13"/>
    <w:rsid w:val="0006525E"/>
    <w:rsid w:val="00065A1E"/>
    <w:rsid w:val="00065C87"/>
    <w:rsid w:val="00066DA2"/>
    <w:rsid w:val="00067D0B"/>
    <w:rsid w:val="00067F73"/>
    <w:rsid w:val="0007188C"/>
    <w:rsid w:val="000721F7"/>
    <w:rsid w:val="0007237B"/>
    <w:rsid w:val="000726D8"/>
    <w:rsid w:val="00072FBE"/>
    <w:rsid w:val="00074EEC"/>
    <w:rsid w:val="00075197"/>
    <w:rsid w:val="000762BB"/>
    <w:rsid w:val="00077316"/>
    <w:rsid w:val="000774A0"/>
    <w:rsid w:val="00077630"/>
    <w:rsid w:val="00077F35"/>
    <w:rsid w:val="000825C8"/>
    <w:rsid w:val="00083135"/>
    <w:rsid w:val="00084AED"/>
    <w:rsid w:val="00085B77"/>
    <w:rsid w:val="00086036"/>
    <w:rsid w:val="00086CDF"/>
    <w:rsid w:val="00087EAA"/>
    <w:rsid w:val="000907FC"/>
    <w:rsid w:val="000924BC"/>
    <w:rsid w:val="00092A28"/>
    <w:rsid w:val="00093252"/>
    <w:rsid w:val="000935EE"/>
    <w:rsid w:val="00093619"/>
    <w:rsid w:val="00093C8C"/>
    <w:rsid w:val="00093E79"/>
    <w:rsid w:val="00094036"/>
    <w:rsid w:val="000944F4"/>
    <w:rsid w:val="00095278"/>
    <w:rsid w:val="0009565E"/>
    <w:rsid w:val="000958C5"/>
    <w:rsid w:val="00095C4C"/>
    <w:rsid w:val="00096031"/>
    <w:rsid w:val="00096868"/>
    <w:rsid w:val="0009718C"/>
    <w:rsid w:val="000A03B4"/>
    <w:rsid w:val="000A0AD7"/>
    <w:rsid w:val="000A2205"/>
    <w:rsid w:val="000A2913"/>
    <w:rsid w:val="000A3547"/>
    <w:rsid w:val="000A36F3"/>
    <w:rsid w:val="000A3ADB"/>
    <w:rsid w:val="000A4004"/>
    <w:rsid w:val="000A404C"/>
    <w:rsid w:val="000A4090"/>
    <w:rsid w:val="000A45C4"/>
    <w:rsid w:val="000A4D5C"/>
    <w:rsid w:val="000A51E1"/>
    <w:rsid w:val="000A56B0"/>
    <w:rsid w:val="000A66B6"/>
    <w:rsid w:val="000A66D2"/>
    <w:rsid w:val="000A6781"/>
    <w:rsid w:val="000A7D52"/>
    <w:rsid w:val="000A7FB0"/>
    <w:rsid w:val="000B0616"/>
    <w:rsid w:val="000B0B1D"/>
    <w:rsid w:val="000B0CCD"/>
    <w:rsid w:val="000B1B37"/>
    <w:rsid w:val="000B219F"/>
    <w:rsid w:val="000B2CC4"/>
    <w:rsid w:val="000B3ADA"/>
    <w:rsid w:val="000B4630"/>
    <w:rsid w:val="000B4A58"/>
    <w:rsid w:val="000B71C7"/>
    <w:rsid w:val="000C092D"/>
    <w:rsid w:val="000C18C0"/>
    <w:rsid w:val="000C1E16"/>
    <w:rsid w:val="000C25EF"/>
    <w:rsid w:val="000C2980"/>
    <w:rsid w:val="000C320A"/>
    <w:rsid w:val="000C3508"/>
    <w:rsid w:val="000C3C03"/>
    <w:rsid w:val="000C3EDE"/>
    <w:rsid w:val="000C4137"/>
    <w:rsid w:val="000C49D5"/>
    <w:rsid w:val="000C551F"/>
    <w:rsid w:val="000C5604"/>
    <w:rsid w:val="000C5621"/>
    <w:rsid w:val="000C6F3E"/>
    <w:rsid w:val="000C75F4"/>
    <w:rsid w:val="000C7AC6"/>
    <w:rsid w:val="000D028D"/>
    <w:rsid w:val="000D0501"/>
    <w:rsid w:val="000D0C31"/>
    <w:rsid w:val="000D12A9"/>
    <w:rsid w:val="000D13E6"/>
    <w:rsid w:val="000D1701"/>
    <w:rsid w:val="000D1769"/>
    <w:rsid w:val="000D1E52"/>
    <w:rsid w:val="000D1FA6"/>
    <w:rsid w:val="000D2DE5"/>
    <w:rsid w:val="000D40BC"/>
    <w:rsid w:val="000D4F8D"/>
    <w:rsid w:val="000D59A0"/>
    <w:rsid w:val="000D7309"/>
    <w:rsid w:val="000D7ABA"/>
    <w:rsid w:val="000E1009"/>
    <w:rsid w:val="000E1BC6"/>
    <w:rsid w:val="000E1F20"/>
    <w:rsid w:val="000E38B0"/>
    <w:rsid w:val="000E416B"/>
    <w:rsid w:val="000E4B0C"/>
    <w:rsid w:val="000E60FC"/>
    <w:rsid w:val="000E6137"/>
    <w:rsid w:val="000E6B17"/>
    <w:rsid w:val="000F09E1"/>
    <w:rsid w:val="000F1D38"/>
    <w:rsid w:val="000F262A"/>
    <w:rsid w:val="000F3231"/>
    <w:rsid w:val="000F4AB2"/>
    <w:rsid w:val="000F4E40"/>
    <w:rsid w:val="000F55A3"/>
    <w:rsid w:val="000F7261"/>
    <w:rsid w:val="0010021C"/>
    <w:rsid w:val="0010284A"/>
    <w:rsid w:val="001033B2"/>
    <w:rsid w:val="0010417F"/>
    <w:rsid w:val="0010425C"/>
    <w:rsid w:val="001047B6"/>
    <w:rsid w:val="00104C1A"/>
    <w:rsid w:val="00105EE3"/>
    <w:rsid w:val="0010632C"/>
    <w:rsid w:val="001066B8"/>
    <w:rsid w:val="0010686A"/>
    <w:rsid w:val="00107495"/>
    <w:rsid w:val="00107690"/>
    <w:rsid w:val="00107B63"/>
    <w:rsid w:val="00107FDD"/>
    <w:rsid w:val="00112B82"/>
    <w:rsid w:val="00112B8C"/>
    <w:rsid w:val="00113DA8"/>
    <w:rsid w:val="001142B2"/>
    <w:rsid w:val="0011490A"/>
    <w:rsid w:val="00114B11"/>
    <w:rsid w:val="00115247"/>
    <w:rsid w:val="001156DC"/>
    <w:rsid w:val="00115B60"/>
    <w:rsid w:val="00116C02"/>
    <w:rsid w:val="00116E4D"/>
    <w:rsid w:val="00116E59"/>
    <w:rsid w:val="00117286"/>
    <w:rsid w:val="001173B8"/>
    <w:rsid w:val="00117DAA"/>
    <w:rsid w:val="00117FD0"/>
    <w:rsid w:val="00121560"/>
    <w:rsid w:val="00121A51"/>
    <w:rsid w:val="00121B29"/>
    <w:rsid w:val="00122B39"/>
    <w:rsid w:val="001234B9"/>
    <w:rsid w:val="00123915"/>
    <w:rsid w:val="00123BF8"/>
    <w:rsid w:val="00123EDC"/>
    <w:rsid w:val="00124242"/>
    <w:rsid w:val="0012488D"/>
    <w:rsid w:val="001266EB"/>
    <w:rsid w:val="00130C03"/>
    <w:rsid w:val="00131376"/>
    <w:rsid w:val="00133EF6"/>
    <w:rsid w:val="00134913"/>
    <w:rsid w:val="00134C63"/>
    <w:rsid w:val="001353D6"/>
    <w:rsid w:val="00135D32"/>
    <w:rsid w:val="00135FFE"/>
    <w:rsid w:val="00136E40"/>
    <w:rsid w:val="00137488"/>
    <w:rsid w:val="00137A9C"/>
    <w:rsid w:val="00140F28"/>
    <w:rsid w:val="00141595"/>
    <w:rsid w:val="00141C46"/>
    <w:rsid w:val="00142E1A"/>
    <w:rsid w:val="00143340"/>
    <w:rsid w:val="00144B31"/>
    <w:rsid w:val="00145610"/>
    <w:rsid w:val="00145C7A"/>
    <w:rsid w:val="001462CF"/>
    <w:rsid w:val="00146AE6"/>
    <w:rsid w:val="00146DBF"/>
    <w:rsid w:val="00147A49"/>
    <w:rsid w:val="00151EC0"/>
    <w:rsid w:val="001522F1"/>
    <w:rsid w:val="00152E36"/>
    <w:rsid w:val="00153208"/>
    <w:rsid w:val="0015376E"/>
    <w:rsid w:val="00153B42"/>
    <w:rsid w:val="00154E19"/>
    <w:rsid w:val="00154E46"/>
    <w:rsid w:val="00155193"/>
    <w:rsid w:val="001551BE"/>
    <w:rsid w:val="0015533A"/>
    <w:rsid w:val="00155E37"/>
    <w:rsid w:val="00156E10"/>
    <w:rsid w:val="00157353"/>
    <w:rsid w:val="001577EA"/>
    <w:rsid w:val="001578C9"/>
    <w:rsid w:val="00157A1F"/>
    <w:rsid w:val="00160875"/>
    <w:rsid w:val="00160CAC"/>
    <w:rsid w:val="00161C5B"/>
    <w:rsid w:val="00163057"/>
    <w:rsid w:val="001635E5"/>
    <w:rsid w:val="001637DF"/>
    <w:rsid w:val="00163E0B"/>
    <w:rsid w:val="0016416A"/>
    <w:rsid w:val="001656E5"/>
    <w:rsid w:val="001657D6"/>
    <w:rsid w:val="00165F13"/>
    <w:rsid w:val="00167964"/>
    <w:rsid w:val="001714C0"/>
    <w:rsid w:val="00171CFB"/>
    <w:rsid w:val="00171DA3"/>
    <w:rsid w:val="00172240"/>
    <w:rsid w:val="0017236B"/>
    <w:rsid w:val="00173790"/>
    <w:rsid w:val="001739C7"/>
    <w:rsid w:val="00173EFF"/>
    <w:rsid w:val="00174B65"/>
    <w:rsid w:val="00175838"/>
    <w:rsid w:val="00176448"/>
    <w:rsid w:val="001764D3"/>
    <w:rsid w:val="0017656B"/>
    <w:rsid w:val="001774E2"/>
    <w:rsid w:val="00177B93"/>
    <w:rsid w:val="00180099"/>
    <w:rsid w:val="00180801"/>
    <w:rsid w:val="00181318"/>
    <w:rsid w:val="001820E9"/>
    <w:rsid w:val="0018257B"/>
    <w:rsid w:val="00183010"/>
    <w:rsid w:val="00183057"/>
    <w:rsid w:val="0018388C"/>
    <w:rsid w:val="0018409C"/>
    <w:rsid w:val="00184257"/>
    <w:rsid w:val="00184401"/>
    <w:rsid w:val="00184994"/>
    <w:rsid w:val="0018576C"/>
    <w:rsid w:val="001876BE"/>
    <w:rsid w:val="001876D5"/>
    <w:rsid w:val="00187A34"/>
    <w:rsid w:val="00190B56"/>
    <w:rsid w:val="00190D46"/>
    <w:rsid w:val="00192424"/>
    <w:rsid w:val="00192747"/>
    <w:rsid w:val="00192E99"/>
    <w:rsid w:val="0019339B"/>
    <w:rsid w:val="00193B5A"/>
    <w:rsid w:val="001945C3"/>
    <w:rsid w:val="00194BD1"/>
    <w:rsid w:val="001957A5"/>
    <w:rsid w:val="0019599F"/>
    <w:rsid w:val="00196097"/>
    <w:rsid w:val="00196C52"/>
    <w:rsid w:val="00196DA1"/>
    <w:rsid w:val="00197CDA"/>
    <w:rsid w:val="00197DC3"/>
    <w:rsid w:val="001A0063"/>
    <w:rsid w:val="001A0D96"/>
    <w:rsid w:val="001A0FD8"/>
    <w:rsid w:val="001A2D79"/>
    <w:rsid w:val="001A4776"/>
    <w:rsid w:val="001A4B0A"/>
    <w:rsid w:val="001A4FF8"/>
    <w:rsid w:val="001A5220"/>
    <w:rsid w:val="001A618B"/>
    <w:rsid w:val="001A6765"/>
    <w:rsid w:val="001A6CFB"/>
    <w:rsid w:val="001A7CF1"/>
    <w:rsid w:val="001A7D5A"/>
    <w:rsid w:val="001B0A22"/>
    <w:rsid w:val="001B0B61"/>
    <w:rsid w:val="001B3811"/>
    <w:rsid w:val="001B3A0F"/>
    <w:rsid w:val="001B4785"/>
    <w:rsid w:val="001B55D6"/>
    <w:rsid w:val="001B56CD"/>
    <w:rsid w:val="001B56E4"/>
    <w:rsid w:val="001B5886"/>
    <w:rsid w:val="001B596D"/>
    <w:rsid w:val="001B5AB0"/>
    <w:rsid w:val="001B5D49"/>
    <w:rsid w:val="001B6644"/>
    <w:rsid w:val="001B6FCA"/>
    <w:rsid w:val="001B7A28"/>
    <w:rsid w:val="001C1474"/>
    <w:rsid w:val="001C1CDA"/>
    <w:rsid w:val="001C1EAF"/>
    <w:rsid w:val="001C2424"/>
    <w:rsid w:val="001C26A4"/>
    <w:rsid w:val="001C2EE3"/>
    <w:rsid w:val="001C3677"/>
    <w:rsid w:val="001C3B38"/>
    <w:rsid w:val="001C4F26"/>
    <w:rsid w:val="001C5F3D"/>
    <w:rsid w:val="001C60C4"/>
    <w:rsid w:val="001C61AB"/>
    <w:rsid w:val="001C74A6"/>
    <w:rsid w:val="001C798B"/>
    <w:rsid w:val="001D028F"/>
    <w:rsid w:val="001D11A1"/>
    <w:rsid w:val="001D1F01"/>
    <w:rsid w:val="001D2371"/>
    <w:rsid w:val="001D290D"/>
    <w:rsid w:val="001D2A55"/>
    <w:rsid w:val="001D2F0F"/>
    <w:rsid w:val="001D5F5D"/>
    <w:rsid w:val="001D6045"/>
    <w:rsid w:val="001D6586"/>
    <w:rsid w:val="001D6A3F"/>
    <w:rsid w:val="001D7635"/>
    <w:rsid w:val="001D770C"/>
    <w:rsid w:val="001D7880"/>
    <w:rsid w:val="001D7BD0"/>
    <w:rsid w:val="001E04D7"/>
    <w:rsid w:val="001E088E"/>
    <w:rsid w:val="001E0EF5"/>
    <w:rsid w:val="001E1836"/>
    <w:rsid w:val="001E1D40"/>
    <w:rsid w:val="001E23E4"/>
    <w:rsid w:val="001E3155"/>
    <w:rsid w:val="001E3E57"/>
    <w:rsid w:val="001E4480"/>
    <w:rsid w:val="001E5421"/>
    <w:rsid w:val="001E5797"/>
    <w:rsid w:val="001E6293"/>
    <w:rsid w:val="001E6368"/>
    <w:rsid w:val="001E719E"/>
    <w:rsid w:val="001E7251"/>
    <w:rsid w:val="001F0288"/>
    <w:rsid w:val="001F0983"/>
    <w:rsid w:val="001F15D0"/>
    <w:rsid w:val="001F176A"/>
    <w:rsid w:val="001F2117"/>
    <w:rsid w:val="001F222E"/>
    <w:rsid w:val="001F25B8"/>
    <w:rsid w:val="001F2969"/>
    <w:rsid w:val="001F3BFB"/>
    <w:rsid w:val="001F3D46"/>
    <w:rsid w:val="001F43D0"/>
    <w:rsid w:val="001F4831"/>
    <w:rsid w:val="001F48E3"/>
    <w:rsid w:val="001F6034"/>
    <w:rsid w:val="001F67AE"/>
    <w:rsid w:val="001F6A3E"/>
    <w:rsid w:val="001F74D0"/>
    <w:rsid w:val="0020034B"/>
    <w:rsid w:val="00200886"/>
    <w:rsid w:val="00200A66"/>
    <w:rsid w:val="00200E54"/>
    <w:rsid w:val="00202513"/>
    <w:rsid w:val="00202D0A"/>
    <w:rsid w:val="00203E60"/>
    <w:rsid w:val="0020457F"/>
    <w:rsid w:val="00204747"/>
    <w:rsid w:val="00204A38"/>
    <w:rsid w:val="0020552F"/>
    <w:rsid w:val="00206081"/>
    <w:rsid w:val="002061F1"/>
    <w:rsid w:val="002068FF"/>
    <w:rsid w:val="00207E38"/>
    <w:rsid w:val="002101DF"/>
    <w:rsid w:val="002104E2"/>
    <w:rsid w:val="002115AF"/>
    <w:rsid w:val="00212C72"/>
    <w:rsid w:val="00212E1C"/>
    <w:rsid w:val="00212E6C"/>
    <w:rsid w:val="002137E3"/>
    <w:rsid w:val="00213B14"/>
    <w:rsid w:val="00214807"/>
    <w:rsid w:val="00215107"/>
    <w:rsid w:val="002153D6"/>
    <w:rsid w:val="00215730"/>
    <w:rsid w:val="00215BB5"/>
    <w:rsid w:val="0021604E"/>
    <w:rsid w:val="00216BDB"/>
    <w:rsid w:val="002172CB"/>
    <w:rsid w:val="00217764"/>
    <w:rsid w:val="0021777F"/>
    <w:rsid w:val="00217AB0"/>
    <w:rsid w:val="002201F9"/>
    <w:rsid w:val="002206AF"/>
    <w:rsid w:val="00221118"/>
    <w:rsid w:val="002216C1"/>
    <w:rsid w:val="00224709"/>
    <w:rsid w:val="002249CB"/>
    <w:rsid w:val="00224BEB"/>
    <w:rsid w:val="002256C4"/>
    <w:rsid w:val="00226002"/>
    <w:rsid w:val="00226FFD"/>
    <w:rsid w:val="00227833"/>
    <w:rsid w:val="002306A5"/>
    <w:rsid w:val="00230DD8"/>
    <w:rsid w:val="00230F18"/>
    <w:rsid w:val="00231005"/>
    <w:rsid w:val="002316B7"/>
    <w:rsid w:val="00231925"/>
    <w:rsid w:val="00232516"/>
    <w:rsid w:val="00233337"/>
    <w:rsid w:val="00234D17"/>
    <w:rsid w:val="002355E9"/>
    <w:rsid w:val="0023569D"/>
    <w:rsid w:val="00235D58"/>
    <w:rsid w:val="00235FD5"/>
    <w:rsid w:val="0023640D"/>
    <w:rsid w:val="00236F67"/>
    <w:rsid w:val="00237C23"/>
    <w:rsid w:val="00237C5E"/>
    <w:rsid w:val="00237EB1"/>
    <w:rsid w:val="00240922"/>
    <w:rsid w:val="00240FD6"/>
    <w:rsid w:val="00242105"/>
    <w:rsid w:val="00242293"/>
    <w:rsid w:val="00242D8D"/>
    <w:rsid w:val="00242E8C"/>
    <w:rsid w:val="00243148"/>
    <w:rsid w:val="00243DEF"/>
    <w:rsid w:val="00244CD4"/>
    <w:rsid w:val="00244E35"/>
    <w:rsid w:val="002453C3"/>
    <w:rsid w:val="00246F42"/>
    <w:rsid w:val="00250205"/>
    <w:rsid w:val="0025038C"/>
    <w:rsid w:val="00250AB6"/>
    <w:rsid w:val="002527F2"/>
    <w:rsid w:val="002529F4"/>
    <w:rsid w:val="002530EA"/>
    <w:rsid w:val="00253EC2"/>
    <w:rsid w:val="00254792"/>
    <w:rsid w:val="00256F8F"/>
    <w:rsid w:val="0025745A"/>
    <w:rsid w:val="002575D2"/>
    <w:rsid w:val="002575F2"/>
    <w:rsid w:val="00260624"/>
    <w:rsid w:val="002606D1"/>
    <w:rsid w:val="002609F6"/>
    <w:rsid w:val="002613A3"/>
    <w:rsid w:val="00261634"/>
    <w:rsid w:val="00262533"/>
    <w:rsid w:val="002627A3"/>
    <w:rsid w:val="00263123"/>
    <w:rsid w:val="00263721"/>
    <w:rsid w:val="002640F1"/>
    <w:rsid w:val="0026412C"/>
    <w:rsid w:val="002644AE"/>
    <w:rsid w:val="002658C8"/>
    <w:rsid w:val="00265918"/>
    <w:rsid w:val="00265CF6"/>
    <w:rsid w:val="002660F5"/>
    <w:rsid w:val="00266105"/>
    <w:rsid w:val="00266B12"/>
    <w:rsid w:val="00266C19"/>
    <w:rsid w:val="00270241"/>
    <w:rsid w:val="002723EA"/>
    <w:rsid w:val="00272540"/>
    <w:rsid w:val="00272E9E"/>
    <w:rsid w:val="00273082"/>
    <w:rsid w:val="0027343F"/>
    <w:rsid w:val="00273637"/>
    <w:rsid w:val="00273714"/>
    <w:rsid w:val="00274CB7"/>
    <w:rsid w:val="002756C6"/>
    <w:rsid w:val="0027602A"/>
    <w:rsid w:val="002775D1"/>
    <w:rsid w:val="002800EF"/>
    <w:rsid w:val="002809DB"/>
    <w:rsid w:val="00280A59"/>
    <w:rsid w:val="00282911"/>
    <w:rsid w:val="00282AAB"/>
    <w:rsid w:val="00283F8E"/>
    <w:rsid w:val="00284D3B"/>
    <w:rsid w:val="00284F25"/>
    <w:rsid w:val="00285BF4"/>
    <w:rsid w:val="00285E48"/>
    <w:rsid w:val="00286480"/>
    <w:rsid w:val="00291001"/>
    <w:rsid w:val="002916AC"/>
    <w:rsid w:val="0029205A"/>
    <w:rsid w:val="0029279B"/>
    <w:rsid w:val="00293614"/>
    <w:rsid w:val="0029664E"/>
    <w:rsid w:val="00296663"/>
    <w:rsid w:val="002A06C7"/>
    <w:rsid w:val="002A09E3"/>
    <w:rsid w:val="002A23BA"/>
    <w:rsid w:val="002A2AFA"/>
    <w:rsid w:val="002A2CF5"/>
    <w:rsid w:val="002A3114"/>
    <w:rsid w:val="002A33B3"/>
    <w:rsid w:val="002A36EA"/>
    <w:rsid w:val="002A4857"/>
    <w:rsid w:val="002A4FEA"/>
    <w:rsid w:val="002A5343"/>
    <w:rsid w:val="002A5B7F"/>
    <w:rsid w:val="002A6680"/>
    <w:rsid w:val="002A6893"/>
    <w:rsid w:val="002A6E95"/>
    <w:rsid w:val="002A7B44"/>
    <w:rsid w:val="002B02A6"/>
    <w:rsid w:val="002B04C7"/>
    <w:rsid w:val="002B1045"/>
    <w:rsid w:val="002B15B8"/>
    <w:rsid w:val="002B1E9A"/>
    <w:rsid w:val="002B1FC3"/>
    <w:rsid w:val="002B207A"/>
    <w:rsid w:val="002B38C4"/>
    <w:rsid w:val="002B3983"/>
    <w:rsid w:val="002B4442"/>
    <w:rsid w:val="002B4C0F"/>
    <w:rsid w:val="002B5408"/>
    <w:rsid w:val="002B596B"/>
    <w:rsid w:val="002B5DCF"/>
    <w:rsid w:val="002B6689"/>
    <w:rsid w:val="002B6AA1"/>
    <w:rsid w:val="002B7625"/>
    <w:rsid w:val="002B78B5"/>
    <w:rsid w:val="002B7C62"/>
    <w:rsid w:val="002C086C"/>
    <w:rsid w:val="002C0BA5"/>
    <w:rsid w:val="002C0C75"/>
    <w:rsid w:val="002C110E"/>
    <w:rsid w:val="002C2079"/>
    <w:rsid w:val="002C2171"/>
    <w:rsid w:val="002C22F8"/>
    <w:rsid w:val="002C2A4E"/>
    <w:rsid w:val="002C2E05"/>
    <w:rsid w:val="002C3392"/>
    <w:rsid w:val="002C3DB0"/>
    <w:rsid w:val="002C4624"/>
    <w:rsid w:val="002C55B1"/>
    <w:rsid w:val="002C6C89"/>
    <w:rsid w:val="002C7242"/>
    <w:rsid w:val="002D069C"/>
    <w:rsid w:val="002D0E48"/>
    <w:rsid w:val="002D19B6"/>
    <w:rsid w:val="002D21AE"/>
    <w:rsid w:val="002D2F72"/>
    <w:rsid w:val="002D3033"/>
    <w:rsid w:val="002D3520"/>
    <w:rsid w:val="002D5746"/>
    <w:rsid w:val="002D5F3A"/>
    <w:rsid w:val="002D6749"/>
    <w:rsid w:val="002D6F43"/>
    <w:rsid w:val="002E19CB"/>
    <w:rsid w:val="002E2397"/>
    <w:rsid w:val="002E2F80"/>
    <w:rsid w:val="002E2FB3"/>
    <w:rsid w:val="002E3449"/>
    <w:rsid w:val="002E35B5"/>
    <w:rsid w:val="002E4080"/>
    <w:rsid w:val="002E4BC4"/>
    <w:rsid w:val="002E5DEB"/>
    <w:rsid w:val="002E5E75"/>
    <w:rsid w:val="002E61DC"/>
    <w:rsid w:val="002E7084"/>
    <w:rsid w:val="002E73DE"/>
    <w:rsid w:val="002E750E"/>
    <w:rsid w:val="002E784B"/>
    <w:rsid w:val="002E7C27"/>
    <w:rsid w:val="002E7F8E"/>
    <w:rsid w:val="002F0378"/>
    <w:rsid w:val="002F0764"/>
    <w:rsid w:val="002F0AF0"/>
    <w:rsid w:val="002F1094"/>
    <w:rsid w:val="002F469A"/>
    <w:rsid w:val="002F4A98"/>
    <w:rsid w:val="002F59AD"/>
    <w:rsid w:val="002F6D85"/>
    <w:rsid w:val="002F6E2D"/>
    <w:rsid w:val="002F7B5F"/>
    <w:rsid w:val="00300299"/>
    <w:rsid w:val="00301324"/>
    <w:rsid w:val="0030191A"/>
    <w:rsid w:val="0030193C"/>
    <w:rsid w:val="00301D34"/>
    <w:rsid w:val="00303039"/>
    <w:rsid w:val="00303A83"/>
    <w:rsid w:val="00303E90"/>
    <w:rsid w:val="00304BA4"/>
    <w:rsid w:val="00304CAB"/>
    <w:rsid w:val="0030589D"/>
    <w:rsid w:val="00305C73"/>
    <w:rsid w:val="00306D0E"/>
    <w:rsid w:val="00307187"/>
    <w:rsid w:val="0030766C"/>
    <w:rsid w:val="00307FA3"/>
    <w:rsid w:val="00310B8D"/>
    <w:rsid w:val="00311412"/>
    <w:rsid w:val="00311A81"/>
    <w:rsid w:val="00311B99"/>
    <w:rsid w:val="003135B9"/>
    <w:rsid w:val="003138DF"/>
    <w:rsid w:val="00314FB0"/>
    <w:rsid w:val="003157D4"/>
    <w:rsid w:val="003158A8"/>
    <w:rsid w:val="00316002"/>
    <w:rsid w:val="003176F6"/>
    <w:rsid w:val="00320E8C"/>
    <w:rsid w:val="00322316"/>
    <w:rsid w:val="00322C4F"/>
    <w:rsid w:val="00323DC4"/>
    <w:rsid w:val="00324649"/>
    <w:rsid w:val="003251BF"/>
    <w:rsid w:val="00325804"/>
    <w:rsid w:val="00326742"/>
    <w:rsid w:val="00327B39"/>
    <w:rsid w:val="00330381"/>
    <w:rsid w:val="0033083B"/>
    <w:rsid w:val="00331ADD"/>
    <w:rsid w:val="003339D3"/>
    <w:rsid w:val="00333ABE"/>
    <w:rsid w:val="00335A2B"/>
    <w:rsid w:val="003368A0"/>
    <w:rsid w:val="00337ACC"/>
    <w:rsid w:val="003401A4"/>
    <w:rsid w:val="003403C4"/>
    <w:rsid w:val="00340CE6"/>
    <w:rsid w:val="003411CD"/>
    <w:rsid w:val="00341557"/>
    <w:rsid w:val="00341DEC"/>
    <w:rsid w:val="0034302B"/>
    <w:rsid w:val="00343AF0"/>
    <w:rsid w:val="00343D21"/>
    <w:rsid w:val="00344849"/>
    <w:rsid w:val="003456DE"/>
    <w:rsid w:val="00345E00"/>
    <w:rsid w:val="003463A7"/>
    <w:rsid w:val="0034712E"/>
    <w:rsid w:val="0034777C"/>
    <w:rsid w:val="00351666"/>
    <w:rsid w:val="00352549"/>
    <w:rsid w:val="003532ED"/>
    <w:rsid w:val="0035378D"/>
    <w:rsid w:val="00353B21"/>
    <w:rsid w:val="00353CA6"/>
    <w:rsid w:val="00353FB8"/>
    <w:rsid w:val="003541DC"/>
    <w:rsid w:val="00354559"/>
    <w:rsid w:val="00355BC2"/>
    <w:rsid w:val="00355C65"/>
    <w:rsid w:val="00356163"/>
    <w:rsid w:val="0035651E"/>
    <w:rsid w:val="003569E8"/>
    <w:rsid w:val="00356C59"/>
    <w:rsid w:val="0036098F"/>
    <w:rsid w:val="00361307"/>
    <w:rsid w:val="003613B9"/>
    <w:rsid w:val="003629BF"/>
    <w:rsid w:val="003631DA"/>
    <w:rsid w:val="00363E31"/>
    <w:rsid w:val="00364C38"/>
    <w:rsid w:val="003653D0"/>
    <w:rsid w:val="0036632F"/>
    <w:rsid w:val="0036643B"/>
    <w:rsid w:val="00366BDE"/>
    <w:rsid w:val="00366EC1"/>
    <w:rsid w:val="00367D0B"/>
    <w:rsid w:val="00367E12"/>
    <w:rsid w:val="0037017B"/>
    <w:rsid w:val="0037029B"/>
    <w:rsid w:val="00371838"/>
    <w:rsid w:val="00372C00"/>
    <w:rsid w:val="00372C3F"/>
    <w:rsid w:val="00373CAB"/>
    <w:rsid w:val="00373CFC"/>
    <w:rsid w:val="00373E3F"/>
    <w:rsid w:val="00374DDE"/>
    <w:rsid w:val="003753A6"/>
    <w:rsid w:val="0037546B"/>
    <w:rsid w:val="00375DB7"/>
    <w:rsid w:val="00376C9C"/>
    <w:rsid w:val="00381752"/>
    <w:rsid w:val="00381EBB"/>
    <w:rsid w:val="00382A47"/>
    <w:rsid w:val="00382B06"/>
    <w:rsid w:val="00382D0E"/>
    <w:rsid w:val="003850E2"/>
    <w:rsid w:val="0038552C"/>
    <w:rsid w:val="00386252"/>
    <w:rsid w:val="00386CAE"/>
    <w:rsid w:val="003872CE"/>
    <w:rsid w:val="003876CD"/>
    <w:rsid w:val="00387B05"/>
    <w:rsid w:val="00390533"/>
    <w:rsid w:val="0039141B"/>
    <w:rsid w:val="00392392"/>
    <w:rsid w:val="003928CE"/>
    <w:rsid w:val="00392929"/>
    <w:rsid w:val="003929CD"/>
    <w:rsid w:val="00392E2A"/>
    <w:rsid w:val="0039359D"/>
    <w:rsid w:val="00393AEB"/>
    <w:rsid w:val="003940DE"/>
    <w:rsid w:val="00396086"/>
    <w:rsid w:val="00396EF6"/>
    <w:rsid w:val="00397540"/>
    <w:rsid w:val="003976EB"/>
    <w:rsid w:val="003A068A"/>
    <w:rsid w:val="003A3340"/>
    <w:rsid w:val="003A34CE"/>
    <w:rsid w:val="003A3905"/>
    <w:rsid w:val="003A3D0A"/>
    <w:rsid w:val="003A4AAD"/>
    <w:rsid w:val="003A4AB5"/>
    <w:rsid w:val="003A4F21"/>
    <w:rsid w:val="003A53AC"/>
    <w:rsid w:val="003A55A4"/>
    <w:rsid w:val="003A5CD7"/>
    <w:rsid w:val="003A5FFD"/>
    <w:rsid w:val="003A6363"/>
    <w:rsid w:val="003A6464"/>
    <w:rsid w:val="003A64FB"/>
    <w:rsid w:val="003A694C"/>
    <w:rsid w:val="003A7ADD"/>
    <w:rsid w:val="003A7BC7"/>
    <w:rsid w:val="003A7C8E"/>
    <w:rsid w:val="003B07BA"/>
    <w:rsid w:val="003B1246"/>
    <w:rsid w:val="003B14F9"/>
    <w:rsid w:val="003B2E64"/>
    <w:rsid w:val="003B3355"/>
    <w:rsid w:val="003B3DEE"/>
    <w:rsid w:val="003B3F4B"/>
    <w:rsid w:val="003B79CF"/>
    <w:rsid w:val="003B7C16"/>
    <w:rsid w:val="003C0A9E"/>
    <w:rsid w:val="003C0E37"/>
    <w:rsid w:val="003C0F54"/>
    <w:rsid w:val="003C1873"/>
    <w:rsid w:val="003C1C42"/>
    <w:rsid w:val="003C1C62"/>
    <w:rsid w:val="003C1CAE"/>
    <w:rsid w:val="003C2A7F"/>
    <w:rsid w:val="003C3722"/>
    <w:rsid w:val="003C3D59"/>
    <w:rsid w:val="003C4A20"/>
    <w:rsid w:val="003C5D5B"/>
    <w:rsid w:val="003C6005"/>
    <w:rsid w:val="003C63D6"/>
    <w:rsid w:val="003C64FA"/>
    <w:rsid w:val="003C762D"/>
    <w:rsid w:val="003C7942"/>
    <w:rsid w:val="003C7D46"/>
    <w:rsid w:val="003C7EDE"/>
    <w:rsid w:val="003D04A9"/>
    <w:rsid w:val="003D058A"/>
    <w:rsid w:val="003D0DA3"/>
    <w:rsid w:val="003D2E6F"/>
    <w:rsid w:val="003D3BD1"/>
    <w:rsid w:val="003D5723"/>
    <w:rsid w:val="003D5A66"/>
    <w:rsid w:val="003D5F5F"/>
    <w:rsid w:val="003D6B27"/>
    <w:rsid w:val="003D762C"/>
    <w:rsid w:val="003E0003"/>
    <w:rsid w:val="003E0046"/>
    <w:rsid w:val="003E00C2"/>
    <w:rsid w:val="003E0645"/>
    <w:rsid w:val="003E0BDB"/>
    <w:rsid w:val="003E13F1"/>
    <w:rsid w:val="003E1DCF"/>
    <w:rsid w:val="003E236A"/>
    <w:rsid w:val="003E2CED"/>
    <w:rsid w:val="003E308F"/>
    <w:rsid w:val="003E3E7F"/>
    <w:rsid w:val="003E40F9"/>
    <w:rsid w:val="003E4442"/>
    <w:rsid w:val="003E62EC"/>
    <w:rsid w:val="003E7B2B"/>
    <w:rsid w:val="003E7F9C"/>
    <w:rsid w:val="003F010D"/>
    <w:rsid w:val="003F2121"/>
    <w:rsid w:val="003F2B97"/>
    <w:rsid w:val="003F2C91"/>
    <w:rsid w:val="003F36C0"/>
    <w:rsid w:val="003F37D1"/>
    <w:rsid w:val="003F42F5"/>
    <w:rsid w:val="003F4828"/>
    <w:rsid w:val="003F51B2"/>
    <w:rsid w:val="003F5E97"/>
    <w:rsid w:val="003F652E"/>
    <w:rsid w:val="003F6583"/>
    <w:rsid w:val="003F6951"/>
    <w:rsid w:val="003F749B"/>
    <w:rsid w:val="003F7CF6"/>
    <w:rsid w:val="004003D2"/>
    <w:rsid w:val="00401013"/>
    <w:rsid w:val="004019E3"/>
    <w:rsid w:val="00401C84"/>
    <w:rsid w:val="00402685"/>
    <w:rsid w:val="004027D8"/>
    <w:rsid w:val="00402AF2"/>
    <w:rsid w:val="00402C29"/>
    <w:rsid w:val="004031B6"/>
    <w:rsid w:val="004045C5"/>
    <w:rsid w:val="00404841"/>
    <w:rsid w:val="00407299"/>
    <w:rsid w:val="00407327"/>
    <w:rsid w:val="00410807"/>
    <w:rsid w:val="00410924"/>
    <w:rsid w:val="0041208F"/>
    <w:rsid w:val="00412831"/>
    <w:rsid w:val="00412AA7"/>
    <w:rsid w:val="00412C8B"/>
    <w:rsid w:val="0041309B"/>
    <w:rsid w:val="00413B25"/>
    <w:rsid w:val="004142C6"/>
    <w:rsid w:val="00414621"/>
    <w:rsid w:val="004147BE"/>
    <w:rsid w:val="00414806"/>
    <w:rsid w:val="0041485B"/>
    <w:rsid w:val="00414C87"/>
    <w:rsid w:val="00415134"/>
    <w:rsid w:val="004152D4"/>
    <w:rsid w:val="0041617D"/>
    <w:rsid w:val="00417E65"/>
    <w:rsid w:val="0042053E"/>
    <w:rsid w:val="0042307F"/>
    <w:rsid w:val="004230BE"/>
    <w:rsid w:val="004234B8"/>
    <w:rsid w:val="00423D8D"/>
    <w:rsid w:val="00423FC1"/>
    <w:rsid w:val="004240E6"/>
    <w:rsid w:val="00424F7B"/>
    <w:rsid w:val="004253B2"/>
    <w:rsid w:val="00425745"/>
    <w:rsid w:val="004271A8"/>
    <w:rsid w:val="0042794F"/>
    <w:rsid w:val="004303A6"/>
    <w:rsid w:val="00430569"/>
    <w:rsid w:val="004325ED"/>
    <w:rsid w:val="0043318C"/>
    <w:rsid w:val="0043344D"/>
    <w:rsid w:val="004345AB"/>
    <w:rsid w:val="004352F0"/>
    <w:rsid w:val="0043554F"/>
    <w:rsid w:val="004360C4"/>
    <w:rsid w:val="004369F0"/>
    <w:rsid w:val="0043708B"/>
    <w:rsid w:val="004375FE"/>
    <w:rsid w:val="004404FB"/>
    <w:rsid w:val="00443F87"/>
    <w:rsid w:val="004440F7"/>
    <w:rsid w:val="00444D89"/>
    <w:rsid w:val="004450D8"/>
    <w:rsid w:val="00445505"/>
    <w:rsid w:val="00445D93"/>
    <w:rsid w:val="00446C4E"/>
    <w:rsid w:val="00447B75"/>
    <w:rsid w:val="0045049A"/>
    <w:rsid w:val="0045178A"/>
    <w:rsid w:val="00451AEA"/>
    <w:rsid w:val="00452706"/>
    <w:rsid w:val="0045338F"/>
    <w:rsid w:val="00454C58"/>
    <w:rsid w:val="004550F1"/>
    <w:rsid w:val="004553F2"/>
    <w:rsid w:val="00455479"/>
    <w:rsid w:val="004562D3"/>
    <w:rsid w:val="00456A61"/>
    <w:rsid w:val="00457BA5"/>
    <w:rsid w:val="004602DB"/>
    <w:rsid w:val="00460401"/>
    <w:rsid w:val="0046087C"/>
    <w:rsid w:val="00460B57"/>
    <w:rsid w:val="00460EBB"/>
    <w:rsid w:val="00460F68"/>
    <w:rsid w:val="00461439"/>
    <w:rsid w:val="0046244B"/>
    <w:rsid w:val="0046255F"/>
    <w:rsid w:val="00462E76"/>
    <w:rsid w:val="0046329B"/>
    <w:rsid w:val="00464384"/>
    <w:rsid w:val="0046445D"/>
    <w:rsid w:val="00465D87"/>
    <w:rsid w:val="00466662"/>
    <w:rsid w:val="00466F2A"/>
    <w:rsid w:val="004675CE"/>
    <w:rsid w:val="004700DE"/>
    <w:rsid w:val="004701BF"/>
    <w:rsid w:val="00471350"/>
    <w:rsid w:val="00471F6D"/>
    <w:rsid w:val="00471FE7"/>
    <w:rsid w:val="0047218D"/>
    <w:rsid w:val="00472220"/>
    <w:rsid w:val="004723A2"/>
    <w:rsid w:val="00472E19"/>
    <w:rsid w:val="0047397D"/>
    <w:rsid w:val="0047417F"/>
    <w:rsid w:val="00474258"/>
    <w:rsid w:val="0047474A"/>
    <w:rsid w:val="00474F5F"/>
    <w:rsid w:val="00475D8C"/>
    <w:rsid w:val="004761E0"/>
    <w:rsid w:val="004762AB"/>
    <w:rsid w:val="0047652F"/>
    <w:rsid w:val="00476B04"/>
    <w:rsid w:val="0047783A"/>
    <w:rsid w:val="00477ED5"/>
    <w:rsid w:val="00480B4D"/>
    <w:rsid w:val="00482B01"/>
    <w:rsid w:val="00482B04"/>
    <w:rsid w:val="004837E7"/>
    <w:rsid w:val="004848EB"/>
    <w:rsid w:val="0048634D"/>
    <w:rsid w:val="00486BC5"/>
    <w:rsid w:val="00487072"/>
    <w:rsid w:val="00487238"/>
    <w:rsid w:val="00487485"/>
    <w:rsid w:val="004875E6"/>
    <w:rsid w:val="00487D38"/>
    <w:rsid w:val="004911FA"/>
    <w:rsid w:val="00492D7E"/>
    <w:rsid w:val="004934DB"/>
    <w:rsid w:val="00493C06"/>
    <w:rsid w:val="00494041"/>
    <w:rsid w:val="004940E5"/>
    <w:rsid w:val="004953F0"/>
    <w:rsid w:val="00496187"/>
    <w:rsid w:val="00496CDA"/>
    <w:rsid w:val="00496EFC"/>
    <w:rsid w:val="0049744F"/>
    <w:rsid w:val="004A0FB5"/>
    <w:rsid w:val="004A17CA"/>
    <w:rsid w:val="004A2631"/>
    <w:rsid w:val="004A2C28"/>
    <w:rsid w:val="004A2F90"/>
    <w:rsid w:val="004A3E27"/>
    <w:rsid w:val="004A405E"/>
    <w:rsid w:val="004A5B34"/>
    <w:rsid w:val="004A64C0"/>
    <w:rsid w:val="004A7304"/>
    <w:rsid w:val="004A77D2"/>
    <w:rsid w:val="004A7BA8"/>
    <w:rsid w:val="004A7BFF"/>
    <w:rsid w:val="004B005F"/>
    <w:rsid w:val="004B118F"/>
    <w:rsid w:val="004B2426"/>
    <w:rsid w:val="004B29AB"/>
    <w:rsid w:val="004B31C6"/>
    <w:rsid w:val="004B32BE"/>
    <w:rsid w:val="004B3B85"/>
    <w:rsid w:val="004B44CB"/>
    <w:rsid w:val="004B590B"/>
    <w:rsid w:val="004B5DB1"/>
    <w:rsid w:val="004B5FAE"/>
    <w:rsid w:val="004B6405"/>
    <w:rsid w:val="004B7BE8"/>
    <w:rsid w:val="004C08E6"/>
    <w:rsid w:val="004C0F6A"/>
    <w:rsid w:val="004C2858"/>
    <w:rsid w:val="004C2DFE"/>
    <w:rsid w:val="004C3467"/>
    <w:rsid w:val="004C3F21"/>
    <w:rsid w:val="004C4E43"/>
    <w:rsid w:val="004C5E9C"/>
    <w:rsid w:val="004C5ED8"/>
    <w:rsid w:val="004C632E"/>
    <w:rsid w:val="004C63CF"/>
    <w:rsid w:val="004D08C6"/>
    <w:rsid w:val="004D1A24"/>
    <w:rsid w:val="004D1E02"/>
    <w:rsid w:val="004D47D7"/>
    <w:rsid w:val="004D48C4"/>
    <w:rsid w:val="004D56CD"/>
    <w:rsid w:val="004D72C4"/>
    <w:rsid w:val="004D757A"/>
    <w:rsid w:val="004E0069"/>
    <w:rsid w:val="004E0419"/>
    <w:rsid w:val="004E08E4"/>
    <w:rsid w:val="004E0BF2"/>
    <w:rsid w:val="004E18DC"/>
    <w:rsid w:val="004E1928"/>
    <w:rsid w:val="004E2AE9"/>
    <w:rsid w:val="004E3843"/>
    <w:rsid w:val="004E3C80"/>
    <w:rsid w:val="004E3F55"/>
    <w:rsid w:val="004E4D6F"/>
    <w:rsid w:val="004E5CEB"/>
    <w:rsid w:val="004E5E87"/>
    <w:rsid w:val="004E6F0C"/>
    <w:rsid w:val="004E719A"/>
    <w:rsid w:val="004E757E"/>
    <w:rsid w:val="004E78B9"/>
    <w:rsid w:val="004F03EF"/>
    <w:rsid w:val="004F0B80"/>
    <w:rsid w:val="004F0E71"/>
    <w:rsid w:val="004F0EE7"/>
    <w:rsid w:val="004F4417"/>
    <w:rsid w:val="004F451E"/>
    <w:rsid w:val="004F50AF"/>
    <w:rsid w:val="004F50B7"/>
    <w:rsid w:val="004F721C"/>
    <w:rsid w:val="004F7241"/>
    <w:rsid w:val="004F72FA"/>
    <w:rsid w:val="004F7B0A"/>
    <w:rsid w:val="004F7FA1"/>
    <w:rsid w:val="00500BA9"/>
    <w:rsid w:val="00500BB2"/>
    <w:rsid w:val="00501434"/>
    <w:rsid w:val="00501A7F"/>
    <w:rsid w:val="00501FC1"/>
    <w:rsid w:val="005035A2"/>
    <w:rsid w:val="00503BBB"/>
    <w:rsid w:val="0050415E"/>
    <w:rsid w:val="005057E6"/>
    <w:rsid w:val="005058E0"/>
    <w:rsid w:val="005066A0"/>
    <w:rsid w:val="005068FA"/>
    <w:rsid w:val="00506944"/>
    <w:rsid w:val="00506D69"/>
    <w:rsid w:val="005108B5"/>
    <w:rsid w:val="00510D9A"/>
    <w:rsid w:val="0051259B"/>
    <w:rsid w:val="00512689"/>
    <w:rsid w:val="005127C3"/>
    <w:rsid w:val="00512DF2"/>
    <w:rsid w:val="005134A3"/>
    <w:rsid w:val="00513509"/>
    <w:rsid w:val="00513DC8"/>
    <w:rsid w:val="00513FCB"/>
    <w:rsid w:val="00513FDA"/>
    <w:rsid w:val="0051562A"/>
    <w:rsid w:val="00516079"/>
    <w:rsid w:val="00516446"/>
    <w:rsid w:val="00516DE3"/>
    <w:rsid w:val="005171BE"/>
    <w:rsid w:val="005177E8"/>
    <w:rsid w:val="00517B5B"/>
    <w:rsid w:val="00517F08"/>
    <w:rsid w:val="00520A70"/>
    <w:rsid w:val="00520DA9"/>
    <w:rsid w:val="00521309"/>
    <w:rsid w:val="00521495"/>
    <w:rsid w:val="00522471"/>
    <w:rsid w:val="005224EF"/>
    <w:rsid w:val="00522C80"/>
    <w:rsid w:val="00524300"/>
    <w:rsid w:val="00524813"/>
    <w:rsid w:val="00524CD8"/>
    <w:rsid w:val="0052568D"/>
    <w:rsid w:val="00525A1C"/>
    <w:rsid w:val="00525F8A"/>
    <w:rsid w:val="00526C8D"/>
    <w:rsid w:val="005301C6"/>
    <w:rsid w:val="00531436"/>
    <w:rsid w:val="00531DE5"/>
    <w:rsid w:val="00532289"/>
    <w:rsid w:val="005326DC"/>
    <w:rsid w:val="00532F54"/>
    <w:rsid w:val="005336E2"/>
    <w:rsid w:val="00534885"/>
    <w:rsid w:val="005356A4"/>
    <w:rsid w:val="00535BB8"/>
    <w:rsid w:val="00535EB9"/>
    <w:rsid w:val="00536155"/>
    <w:rsid w:val="00536702"/>
    <w:rsid w:val="00536A99"/>
    <w:rsid w:val="00536D09"/>
    <w:rsid w:val="00536EFA"/>
    <w:rsid w:val="00540917"/>
    <w:rsid w:val="00541354"/>
    <w:rsid w:val="00542415"/>
    <w:rsid w:val="00542C72"/>
    <w:rsid w:val="00543065"/>
    <w:rsid w:val="00543EB0"/>
    <w:rsid w:val="005456FD"/>
    <w:rsid w:val="005465B0"/>
    <w:rsid w:val="005502E8"/>
    <w:rsid w:val="00550B9B"/>
    <w:rsid w:val="005515D4"/>
    <w:rsid w:val="00551E30"/>
    <w:rsid w:val="00552532"/>
    <w:rsid w:val="0055279F"/>
    <w:rsid w:val="00552928"/>
    <w:rsid w:val="00552B19"/>
    <w:rsid w:val="00552DE5"/>
    <w:rsid w:val="005537DA"/>
    <w:rsid w:val="00554C1B"/>
    <w:rsid w:val="005550FD"/>
    <w:rsid w:val="00555F90"/>
    <w:rsid w:val="00556568"/>
    <w:rsid w:val="00557DDC"/>
    <w:rsid w:val="005619E6"/>
    <w:rsid w:val="00561D23"/>
    <w:rsid w:val="0056232D"/>
    <w:rsid w:val="00562C4C"/>
    <w:rsid w:val="005664F5"/>
    <w:rsid w:val="0056684E"/>
    <w:rsid w:val="005679BC"/>
    <w:rsid w:val="00570016"/>
    <w:rsid w:val="005704EE"/>
    <w:rsid w:val="00570B11"/>
    <w:rsid w:val="005716C1"/>
    <w:rsid w:val="00571915"/>
    <w:rsid w:val="00571DD2"/>
    <w:rsid w:val="005726DC"/>
    <w:rsid w:val="005731E3"/>
    <w:rsid w:val="005733A1"/>
    <w:rsid w:val="0057390F"/>
    <w:rsid w:val="00573BCB"/>
    <w:rsid w:val="00574048"/>
    <w:rsid w:val="00574A48"/>
    <w:rsid w:val="005751F3"/>
    <w:rsid w:val="0057552D"/>
    <w:rsid w:val="005769D2"/>
    <w:rsid w:val="0057754B"/>
    <w:rsid w:val="00580813"/>
    <w:rsid w:val="00581DAC"/>
    <w:rsid w:val="00582016"/>
    <w:rsid w:val="00582721"/>
    <w:rsid w:val="00582FF7"/>
    <w:rsid w:val="005832DD"/>
    <w:rsid w:val="00583531"/>
    <w:rsid w:val="00584C30"/>
    <w:rsid w:val="00584CB1"/>
    <w:rsid w:val="00585793"/>
    <w:rsid w:val="00585FE1"/>
    <w:rsid w:val="00586104"/>
    <w:rsid w:val="005862F6"/>
    <w:rsid w:val="0058732B"/>
    <w:rsid w:val="00590160"/>
    <w:rsid w:val="005903E3"/>
    <w:rsid w:val="00591BC9"/>
    <w:rsid w:val="00592A97"/>
    <w:rsid w:val="00593BB6"/>
    <w:rsid w:val="00594206"/>
    <w:rsid w:val="005944B7"/>
    <w:rsid w:val="00594622"/>
    <w:rsid w:val="00594659"/>
    <w:rsid w:val="00594863"/>
    <w:rsid w:val="0059489D"/>
    <w:rsid w:val="0059506D"/>
    <w:rsid w:val="005A0215"/>
    <w:rsid w:val="005A02AC"/>
    <w:rsid w:val="005A1338"/>
    <w:rsid w:val="005A13F3"/>
    <w:rsid w:val="005A207F"/>
    <w:rsid w:val="005A37AD"/>
    <w:rsid w:val="005A5135"/>
    <w:rsid w:val="005A7224"/>
    <w:rsid w:val="005A765E"/>
    <w:rsid w:val="005B096E"/>
    <w:rsid w:val="005B0DAA"/>
    <w:rsid w:val="005B0DB5"/>
    <w:rsid w:val="005B1632"/>
    <w:rsid w:val="005B2282"/>
    <w:rsid w:val="005B2C29"/>
    <w:rsid w:val="005B3479"/>
    <w:rsid w:val="005B4D20"/>
    <w:rsid w:val="005B75C7"/>
    <w:rsid w:val="005B7A7F"/>
    <w:rsid w:val="005B7A9C"/>
    <w:rsid w:val="005B7FDC"/>
    <w:rsid w:val="005C0505"/>
    <w:rsid w:val="005C081F"/>
    <w:rsid w:val="005C084E"/>
    <w:rsid w:val="005C1141"/>
    <w:rsid w:val="005C18EE"/>
    <w:rsid w:val="005C3155"/>
    <w:rsid w:val="005C4BDE"/>
    <w:rsid w:val="005C573C"/>
    <w:rsid w:val="005C5974"/>
    <w:rsid w:val="005C69A5"/>
    <w:rsid w:val="005C727D"/>
    <w:rsid w:val="005C7390"/>
    <w:rsid w:val="005D0216"/>
    <w:rsid w:val="005D13A6"/>
    <w:rsid w:val="005D2098"/>
    <w:rsid w:val="005D22C1"/>
    <w:rsid w:val="005D22CB"/>
    <w:rsid w:val="005D2AFF"/>
    <w:rsid w:val="005D3090"/>
    <w:rsid w:val="005D3B2C"/>
    <w:rsid w:val="005D4586"/>
    <w:rsid w:val="005D5B39"/>
    <w:rsid w:val="005D66CB"/>
    <w:rsid w:val="005D712E"/>
    <w:rsid w:val="005D71C4"/>
    <w:rsid w:val="005D78DA"/>
    <w:rsid w:val="005D7D9F"/>
    <w:rsid w:val="005E0F2C"/>
    <w:rsid w:val="005E16D7"/>
    <w:rsid w:val="005E1721"/>
    <w:rsid w:val="005E193B"/>
    <w:rsid w:val="005E205D"/>
    <w:rsid w:val="005E26F0"/>
    <w:rsid w:val="005E2CFF"/>
    <w:rsid w:val="005E340E"/>
    <w:rsid w:val="005E35AF"/>
    <w:rsid w:val="005E36D5"/>
    <w:rsid w:val="005E42BE"/>
    <w:rsid w:val="005E49CF"/>
    <w:rsid w:val="005E555D"/>
    <w:rsid w:val="005E6BA3"/>
    <w:rsid w:val="005E714B"/>
    <w:rsid w:val="005E7A68"/>
    <w:rsid w:val="005F09B3"/>
    <w:rsid w:val="005F1147"/>
    <w:rsid w:val="005F11C2"/>
    <w:rsid w:val="005F1392"/>
    <w:rsid w:val="005F16A8"/>
    <w:rsid w:val="005F25B4"/>
    <w:rsid w:val="005F27A6"/>
    <w:rsid w:val="005F3123"/>
    <w:rsid w:val="005F3294"/>
    <w:rsid w:val="005F36C0"/>
    <w:rsid w:val="005F37B5"/>
    <w:rsid w:val="005F4472"/>
    <w:rsid w:val="005F44F5"/>
    <w:rsid w:val="005F4B0B"/>
    <w:rsid w:val="005F5108"/>
    <w:rsid w:val="005F53D4"/>
    <w:rsid w:val="005F664A"/>
    <w:rsid w:val="005F7F95"/>
    <w:rsid w:val="00600137"/>
    <w:rsid w:val="006004D2"/>
    <w:rsid w:val="00601671"/>
    <w:rsid w:val="00603F03"/>
    <w:rsid w:val="0060523C"/>
    <w:rsid w:val="006054F0"/>
    <w:rsid w:val="006064DD"/>
    <w:rsid w:val="006065A5"/>
    <w:rsid w:val="00607040"/>
    <w:rsid w:val="006077A7"/>
    <w:rsid w:val="00607A4B"/>
    <w:rsid w:val="00607FA4"/>
    <w:rsid w:val="006100CF"/>
    <w:rsid w:val="00611481"/>
    <w:rsid w:val="00611D3B"/>
    <w:rsid w:val="006121F8"/>
    <w:rsid w:val="00612D45"/>
    <w:rsid w:val="00613022"/>
    <w:rsid w:val="00613E78"/>
    <w:rsid w:val="00614018"/>
    <w:rsid w:val="00614EED"/>
    <w:rsid w:val="006154E7"/>
    <w:rsid w:val="006170A7"/>
    <w:rsid w:val="00620EEC"/>
    <w:rsid w:val="006210C1"/>
    <w:rsid w:val="00621E8C"/>
    <w:rsid w:val="00622852"/>
    <w:rsid w:val="00625B5E"/>
    <w:rsid w:val="00625B84"/>
    <w:rsid w:val="00625FC1"/>
    <w:rsid w:val="0062657E"/>
    <w:rsid w:val="006265B2"/>
    <w:rsid w:val="00626CF4"/>
    <w:rsid w:val="0063036C"/>
    <w:rsid w:val="00630B32"/>
    <w:rsid w:val="00631ABA"/>
    <w:rsid w:val="006322AF"/>
    <w:rsid w:val="0063375B"/>
    <w:rsid w:val="00633C29"/>
    <w:rsid w:val="00634362"/>
    <w:rsid w:val="00634EDA"/>
    <w:rsid w:val="00635ADD"/>
    <w:rsid w:val="00636A54"/>
    <w:rsid w:val="00641236"/>
    <w:rsid w:val="00641C80"/>
    <w:rsid w:val="00641EBD"/>
    <w:rsid w:val="006420FE"/>
    <w:rsid w:val="00642851"/>
    <w:rsid w:val="0064315A"/>
    <w:rsid w:val="00643214"/>
    <w:rsid w:val="0064333F"/>
    <w:rsid w:val="006433D8"/>
    <w:rsid w:val="0064366B"/>
    <w:rsid w:val="00644162"/>
    <w:rsid w:val="006444C2"/>
    <w:rsid w:val="006450BC"/>
    <w:rsid w:val="006466B6"/>
    <w:rsid w:val="00646D0F"/>
    <w:rsid w:val="006502F3"/>
    <w:rsid w:val="0065072E"/>
    <w:rsid w:val="00651148"/>
    <w:rsid w:val="006513CA"/>
    <w:rsid w:val="0065240B"/>
    <w:rsid w:val="006527AF"/>
    <w:rsid w:val="006535F9"/>
    <w:rsid w:val="0065408D"/>
    <w:rsid w:val="006546AC"/>
    <w:rsid w:val="00654DFF"/>
    <w:rsid w:val="00655713"/>
    <w:rsid w:val="00655811"/>
    <w:rsid w:val="00655EB1"/>
    <w:rsid w:val="00655F78"/>
    <w:rsid w:val="006564F1"/>
    <w:rsid w:val="00656C84"/>
    <w:rsid w:val="00656CC3"/>
    <w:rsid w:val="00657900"/>
    <w:rsid w:val="00660A5C"/>
    <w:rsid w:val="00660BDD"/>
    <w:rsid w:val="006614FA"/>
    <w:rsid w:val="0066175D"/>
    <w:rsid w:val="00661C57"/>
    <w:rsid w:val="0066206D"/>
    <w:rsid w:val="00662183"/>
    <w:rsid w:val="0066356F"/>
    <w:rsid w:val="00663767"/>
    <w:rsid w:val="00663FD0"/>
    <w:rsid w:val="00664126"/>
    <w:rsid w:val="00664C23"/>
    <w:rsid w:val="00665139"/>
    <w:rsid w:val="00665315"/>
    <w:rsid w:val="0066568E"/>
    <w:rsid w:val="006671A8"/>
    <w:rsid w:val="00667EBA"/>
    <w:rsid w:val="00670213"/>
    <w:rsid w:val="00670947"/>
    <w:rsid w:val="00671004"/>
    <w:rsid w:val="006712CD"/>
    <w:rsid w:val="006725C3"/>
    <w:rsid w:val="006730A2"/>
    <w:rsid w:val="006737C9"/>
    <w:rsid w:val="00673A9D"/>
    <w:rsid w:val="00673DC0"/>
    <w:rsid w:val="00674388"/>
    <w:rsid w:val="00676341"/>
    <w:rsid w:val="0068028D"/>
    <w:rsid w:val="00681B15"/>
    <w:rsid w:val="00681E1F"/>
    <w:rsid w:val="00682530"/>
    <w:rsid w:val="00682534"/>
    <w:rsid w:val="00684416"/>
    <w:rsid w:val="006848FC"/>
    <w:rsid w:val="0068498C"/>
    <w:rsid w:val="00684C4C"/>
    <w:rsid w:val="006852E1"/>
    <w:rsid w:val="006858D4"/>
    <w:rsid w:val="00686BF2"/>
    <w:rsid w:val="00686D48"/>
    <w:rsid w:val="0069084E"/>
    <w:rsid w:val="00690923"/>
    <w:rsid w:val="006909FA"/>
    <w:rsid w:val="00690D7E"/>
    <w:rsid w:val="00691024"/>
    <w:rsid w:val="006911C3"/>
    <w:rsid w:val="006920FD"/>
    <w:rsid w:val="0069364B"/>
    <w:rsid w:val="0069431C"/>
    <w:rsid w:val="006948ED"/>
    <w:rsid w:val="0069548D"/>
    <w:rsid w:val="0069549A"/>
    <w:rsid w:val="006955B3"/>
    <w:rsid w:val="00695E70"/>
    <w:rsid w:val="00696190"/>
    <w:rsid w:val="0069745C"/>
    <w:rsid w:val="00697891"/>
    <w:rsid w:val="006A00DA"/>
    <w:rsid w:val="006A1003"/>
    <w:rsid w:val="006A18B5"/>
    <w:rsid w:val="006A207C"/>
    <w:rsid w:val="006A2765"/>
    <w:rsid w:val="006A2A91"/>
    <w:rsid w:val="006A3218"/>
    <w:rsid w:val="006A3525"/>
    <w:rsid w:val="006A5DAE"/>
    <w:rsid w:val="006A66F8"/>
    <w:rsid w:val="006A6C7E"/>
    <w:rsid w:val="006A709E"/>
    <w:rsid w:val="006A79E8"/>
    <w:rsid w:val="006B0BAF"/>
    <w:rsid w:val="006B2232"/>
    <w:rsid w:val="006B30DD"/>
    <w:rsid w:val="006B352D"/>
    <w:rsid w:val="006B3921"/>
    <w:rsid w:val="006B3E43"/>
    <w:rsid w:val="006B4F44"/>
    <w:rsid w:val="006B5897"/>
    <w:rsid w:val="006B62D3"/>
    <w:rsid w:val="006B763B"/>
    <w:rsid w:val="006C0158"/>
    <w:rsid w:val="006C0340"/>
    <w:rsid w:val="006C091D"/>
    <w:rsid w:val="006C0BB5"/>
    <w:rsid w:val="006C16DD"/>
    <w:rsid w:val="006C23C0"/>
    <w:rsid w:val="006C2FDA"/>
    <w:rsid w:val="006C3271"/>
    <w:rsid w:val="006C33E4"/>
    <w:rsid w:val="006C64DF"/>
    <w:rsid w:val="006C6C5D"/>
    <w:rsid w:val="006C7638"/>
    <w:rsid w:val="006D30F3"/>
    <w:rsid w:val="006D331A"/>
    <w:rsid w:val="006D38D7"/>
    <w:rsid w:val="006D4BA4"/>
    <w:rsid w:val="006D53BB"/>
    <w:rsid w:val="006D5D55"/>
    <w:rsid w:val="006D6123"/>
    <w:rsid w:val="006D6DBC"/>
    <w:rsid w:val="006D7F2D"/>
    <w:rsid w:val="006D7F97"/>
    <w:rsid w:val="006E0462"/>
    <w:rsid w:val="006E0F67"/>
    <w:rsid w:val="006E12CC"/>
    <w:rsid w:val="006E12D1"/>
    <w:rsid w:val="006E20A3"/>
    <w:rsid w:val="006E25DC"/>
    <w:rsid w:val="006E3302"/>
    <w:rsid w:val="006E39D9"/>
    <w:rsid w:val="006E4C5D"/>
    <w:rsid w:val="006E5911"/>
    <w:rsid w:val="006E5EC4"/>
    <w:rsid w:val="006E6ECD"/>
    <w:rsid w:val="006E7408"/>
    <w:rsid w:val="006F0B8C"/>
    <w:rsid w:val="006F1872"/>
    <w:rsid w:val="006F27BB"/>
    <w:rsid w:val="006F2973"/>
    <w:rsid w:val="006F2EEA"/>
    <w:rsid w:val="006F35A2"/>
    <w:rsid w:val="006F5F86"/>
    <w:rsid w:val="006F673A"/>
    <w:rsid w:val="006F6EEE"/>
    <w:rsid w:val="006F71FD"/>
    <w:rsid w:val="006F7F2A"/>
    <w:rsid w:val="00700507"/>
    <w:rsid w:val="00701F2B"/>
    <w:rsid w:val="0070247F"/>
    <w:rsid w:val="00702C5B"/>
    <w:rsid w:val="007039A3"/>
    <w:rsid w:val="00704574"/>
    <w:rsid w:val="007050B0"/>
    <w:rsid w:val="0070549F"/>
    <w:rsid w:val="00705803"/>
    <w:rsid w:val="00705C3B"/>
    <w:rsid w:val="00706836"/>
    <w:rsid w:val="007069F9"/>
    <w:rsid w:val="007075A4"/>
    <w:rsid w:val="007079A0"/>
    <w:rsid w:val="00707D88"/>
    <w:rsid w:val="00712065"/>
    <w:rsid w:val="00713F10"/>
    <w:rsid w:val="00714D8A"/>
    <w:rsid w:val="00715559"/>
    <w:rsid w:val="007159FA"/>
    <w:rsid w:val="00715D83"/>
    <w:rsid w:val="00715DA7"/>
    <w:rsid w:val="007164E0"/>
    <w:rsid w:val="00717038"/>
    <w:rsid w:val="00717319"/>
    <w:rsid w:val="007177F9"/>
    <w:rsid w:val="00720120"/>
    <w:rsid w:val="007206D1"/>
    <w:rsid w:val="00720A5E"/>
    <w:rsid w:val="00720F01"/>
    <w:rsid w:val="007210FE"/>
    <w:rsid w:val="00721A32"/>
    <w:rsid w:val="00721C0D"/>
    <w:rsid w:val="00722476"/>
    <w:rsid w:val="00722534"/>
    <w:rsid w:val="007227E0"/>
    <w:rsid w:val="00722D8E"/>
    <w:rsid w:val="0072306A"/>
    <w:rsid w:val="0072471E"/>
    <w:rsid w:val="00724F03"/>
    <w:rsid w:val="00724FB8"/>
    <w:rsid w:val="00725024"/>
    <w:rsid w:val="00725A17"/>
    <w:rsid w:val="00725C77"/>
    <w:rsid w:val="00726027"/>
    <w:rsid w:val="00726231"/>
    <w:rsid w:val="007262E7"/>
    <w:rsid w:val="007263B2"/>
    <w:rsid w:val="00726689"/>
    <w:rsid w:val="00726C2F"/>
    <w:rsid w:val="0072716B"/>
    <w:rsid w:val="00727E26"/>
    <w:rsid w:val="00730376"/>
    <w:rsid w:val="007307A7"/>
    <w:rsid w:val="0073087A"/>
    <w:rsid w:val="00730BA0"/>
    <w:rsid w:val="007317EE"/>
    <w:rsid w:val="0073194F"/>
    <w:rsid w:val="00731996"/>
    <w:rsid w:val="007329CB"/>
    <w:rsid w:val="007334ED"/>
    <w:rsid w:val="00733D64"/>
    <w:rsid w:val="00734590"/>
    <w:rsid w:val="00734B61"/>
    <w:rsid w:val="00734DFD"/>
    <w:rsid w:val="0073514E"/>
    <w:rsid w:val="007351F5"/>
    <w:rsid w:val="00735AE2"/>
    <w:rsid w:val="00735CAF"/>
    <w:rsid w:val="00736273"/>
    <w:rsid w:val="0073735F"/>
    <w:rsid w:val="0073787C"/>
    <w:rsid w:val="00737A61"/>
    <w:rsid w:val="00737E3F"/>
    <w:rsid w:val="00740281"/>
    <w:rsid w:val="00740530"/>
    <w:rsid w:val="00740564"/>
    <w:rsid w:val="007405E7"/>
    <w:rsid w:val="00740686"/>
    <w:rsid w:val="00741386"/>
    <w:rsid w:val="007427BE"/>
    <w:rsid w:val="007428FC"/>
    <w:rsid w:val="00743CB1"/>
    <w:rsid w:val="00743E42"/>
    <w:rsid w:val="00743EAB"/>
    <w:rsid w:val="00744CB5"/>
    <w:rsid w:val="00744D51"/>
    <w:rsid w:val="00744F79"/>
    <w:rsid w:val="00746198"/>
    <w:rsid w:val="007465AF"/>
    <w:rsid w:val="00747DE3"/>
    <w:rsid w:val="00752957"/>
    <w:rsid w:val="00752CFF"/>
    <w:rsid w:val="007534C3"/>
    <w:rsid w:val="007545F5"/>
    <w:rsid w:val="00757C9A"/>
    <w:rsid w:val="007608FD"/>
    <w:rsid w:val="00761116"/>
    <w:rsid w:val="00761395"/>
    <w:rsid w:val="00762D05"/>
    <w:rsid w:val="0076390B"/>
    <w:rsid w:val="00764549"/>
    <w:rsid w:val="00764555"/>
    <w:rsid w:val="00764A20"/>
    <w:rsid w:val="0076503E"/>
    <w:rsid w:val="007653E8"/>
    <w:rsid w:val="0076613A"/>
    <w:rsid w:val="007668DE"/>
    <w:rsid w:val="00767851"/>
    <w:rsid w:val="00767935"/>
    <w:rsid w:val="007706C4"/>
    <w:rsid w:val="00770CFA"/>
    <w:rsid w:val="00770F38"/>
    <w:rsid w:val="00771AC5"/>
    <w:rsid w:val="00771DC5"/>
    <w:rsid w:val="00772D05"/>
    <w:rsid w:val="007731BE"/>
    <w:rsid w:val="00773834"/>
    <w:rsid w:val="00773A72"/>
    <w:rsid w:val="00774E68"/>
    <w:rsid w:val="00776610"/>
    <w:rsid w:val="007777A6"/>
    <w:rsid w:val="0078050B"/>
    <w:rsid w:val="007806E8"/>
    <w:rsid w:val="00780CCD"/>
    <w:rsid w:val="007822CF"/>
    <w:rsid w:val="00783827"/>
    <w:rsid w:val="00783BFA"/>
    <w:rsid w:val="00783D28"/>
    <w:rsid w:val="0078420B"/>
    <w:rsid w:val="0078507F"/>
    <w:rsid w:val="0078562C"/>
    <w:rsid w:val="00786757"/>
    <w:rsid w:val="00787446"/>
    <w:rsid w:val="00787BD9"/>
    <w:rsid w:val="0079033C"/>
    <w:rsid w:val="0079182B"/>
    <w:rsid w:val="00791AC9"/>
    <w:rsid w:val="0079224E"/>
    <w:rsid w:val="00792B00"/>
    <w:rsid w:val="0079353A"/>
    <w:rsid w:val="007942A5"/>
    <w:rsid w:val="00794A4B"/>
    <w:rsid w:val="00795296"/>
    <w:rsid w:val="00795330"/>
    <w:rsid w:val="0079547A"/>
    <w:rsid w:val="00795D0F"/>
    <w:rsid w:val="00797927"/>
    <w:rsid w:val="00797DB1"/>
    <w:rsid w:val="00797EDC"/>
    <w:rsid w:val="007A0454"/>
    <w:rsid w:val="007A16E5"/>
    <w:rsid w:val="007A2C6E"/>
    <w:rsid w:val="007A4603"/>
    <w:rsid w:val="007A4D94"/>
    <w:rsid w:val="007A4FA9"/>
    <w:rsid w:val="007A51B8"/>
    <w:rsid w:val="007A593B"/>
    <w:rsid w:val="007A5AE3"/>
    <w:rsid w:val="007A5E30"/>
    <w:rsid w:val="007A6DE9"/>
    <w:rsid w:val="007A6E03"/>
    <w:rsid w:val="007A725F"/>
    <w:rsid w:val="007A76A0"/>
    <w:rsid w:val="007A7C33"/>
    <w:rsid w:val="007B0082"/>
    <w:rsid w:val="007B0683"/>
    <w:rsid w:val="007B07BE"/>
    <w:rsid w:val="007B0D5D"/>
    <w:rsid w:val="007B1A5B"/>
    <w:rsid w:val="007B2C4D"/>
    <w:rsid w:val="007B3174"/>
    <w:rsid w:val="007B4241"/>
    <w:rsid w:val="007B4D69"/>
    <w:rsid w:val="007B51D8"/>
    <w:rsid w:val="007B5283"/>
    <w:rsid w:val="007B54BA"/>
    <w:rsid w:val="007B638D"/>
    <w:rsid w:val="007B736D"/>
    <w:rsid w:val="007B7654"/>
    <w:rsid w:val="007B7866"/>
    <w:rsid w:val="007B78F5"/>
    <w:rsid w:val="007C01C3"/>
    <w:rsid w:val="007C0AD9"/>
    <w:rsid w:val="007C0B0B"/>
    <w:rsid w:val="007C1499"/>
    <w:rsid w:val="007C2501"/>
    <w:rsid w:val="007C27CA"/>
    <w:rsid w:val="007C2C7A"/>
    <w:rsid w:val="007C350F"/>
    <w:rsid w:val="007C4208"/>
    <w:rsid w:val="007C4A60"/>
    <w:rsid w:val="007C52E6"/>
    <w:rsid w:val="007C551C"/>
    <w:rsid w:val="007C594F"/>
    <w:rsid w:val="007C6930"/>
    <w:rsid w:val="007C6D1F"/>
    <w:rsid w:val="007C6D83"/>
    <w:rsid w:val="007C7160"/>
    <w:rsid w:val="007C747B"/>
    <w:rsid w:val="007C7896"/>
    <w:rsid w:val="007C7FC7"/>
    <w:rsid w:val="007D08FF"/>
    <w:rsid w:val="007D0BDA"/>
    <w:rsid w:val="007D1513"/>
    <w:rsid w:val="007D199C"/>
    <w:rsid w:val="007D287D"/>
    <w:rsid w:val="007D2B2A"/>
    <w:rsid w:val="007D546F"/>
    <w:rsid w:val="007D6028"/>
    <w:rsid w:val="007D7747"/>
    <w:rsid w:val="007D7845"/>
    <w:rsid w:val="007D79E2"/>
    <w:rsid w:val="007D7EF2"/>
    <w:rsid w:val="007E0A4E"/>
    <w:rsid w:val="007E0DFE"/>
    <w:rsid w:val="007E100D"/>
    <w:rsid w:val="007E1702"/>
    <w:rsid w:val="007E2148"/>
    <w:rsid w:val="007E2CBF"/>
    <w:rsid w:val="007E3385"/>
    <w:rsid w:val="007E3FEA"/>
    <w:rsid w:val="007E4032"/>
    <w:rsid w:val="007E64B0"/>
    <w:rsid w:val="007E6A9A"/>
    <w:rsid w:val="007E6F0F"/>
    <w:rsid w:val="007E7D07"/>
    <w:rsid w:val="007E7D2A"/>
    <w:rsid w:val="007F0EA6"/>
    <w:rsid w:val="007F16D2"/>
    <w:rsid w:val="007F1C0F"/>
    <w:rsid w:val="007F25BF"/>
    <w:rsid w:val="007F2B31"/>
    <w:rsid w:val="007F2FA5"/>
    <w:rsid w:val="007F4220"/>
    <w:rsid w:val="007F7D7D"/>
    <w:rsid w:val="007F7FB2"/>
    <w:rsid w:val="00801AE0"/>
    <w:rsid w:val="00801CDA"/>
    <w:rsid w:val="00804D65"/>
    <w:rsid w:val="00805754"/>
    <w:rsid w:val="00805E07"/>
    <w:rsid w:val="00807A3C"/>
    <w:rsid w:val="00807B4B"/>
    <w:rsid w:val="00807D83"/>
    <w:rsid w:val="00807FE8"/>
    <w:rsid w:val="00810D4B"/>
    <w:rsid w:val="00812951"/>
    <w:rsid w:val="0081297A"/>
    <w:rsid w:val="00814344"/>
    <w:rsid w:val="008146AA"/>
    <w:rsid w:val="00814CF4"/>
    <w:rsid w:val="00814D5B"/>
    <w:rsid w:val="00814FA8"/>
    <w:rsid w:val="0081536D"/>
    <w:rsid w:val="008161DE"/>
    <w:rsid w:val="00816321"/>
    <w:rsid w:val="00816F19"/>
    <w:rsid w:val="008203D6"/>
    <w:rsid w:val="00820761"/>
    <w:rsid w:val="00823B50"/>
    <w:rsid w:val="00823B68"/>
    <w:rsid w:val="00824116"/>
    <w:rsid w:val="00825207"/>
    <w:rsid w:val="00825B39"/>
    <w:rsid w:val="008267DE"/>
    <w:rsid w:val="00826906"/>
    <w:rsid w:val="00826D48"/>
    <w:rsid w:val="008272A2"/>
    <w:rsid w:val="0082763E"/>
    <w:rsid w:val="00827A1A"/>
    <w:rsid w:val="00830742"/>
    <w:rsid w:val="00831902"/>
    <w:rsid w:val="00833FB9"/>
    <w:rsid w:val="00834099"/>
    <w:rsid w:val="00835868"/>
    <w:rsid w:val="00836264"/>
    <w:rsid w:val="0083742F"/>
    <w:rsid w:val="008374C5"/>
    <w:rsid w:val="00837A2D"/>
    <w:rsid w:val="00837C6A"/>
    <w:rsid w:val="00840224"/>
    <w:rsid w:val="00840F13"/>
    <w:rsid w:val="00841579"/>
    <w:rsid w:val="008434FC"/>
    <w:rsid w:val="00844891"/>
    <w:rsid w:val="00845FDA"/>
    <w:rsid w:val="00846071"/>
    <w:rsid w:val="00847F17"/>
    <w:rsid w:val="0085068C"/>
    <w:rsid w:val="00850769"/>
    <w:rsid w:val="00850FB5"/>
    <w:rsid w:val="008519F6"/>
    <w:rsid w:val="00851EB7"/>
    <w:rsid w:val="00852202"/>
    <w:rsid w:val="008530DE"/>
    <w:rsid w:val="008534A1"/>
    <w:rsid w:val="00853AA2"/>
    <w:rsid w:val="00853BBD"/>
    <w:rsid w:val="00854332"/>
    <w:rsid w:val="0085458B"/>
    <w:rsid w:val="00854E1F"/>
    <w:rsid w:val="00855734"/>
    <w:rsid w:val="00856E6F"/>
    <w:rsid w:val="00857025"/>
    <w:rsid w:val="00860312"/>
    <w:rsid w:val="008603B8"/>
    <w:rsid w:val="008607EC"/>
    <w:rsid w:val="0086193A"/>
    <w:rsid w:val="0086207D"/>
    <w:rsid w:val="0086256D"/>
    <w:rsid w:val="00863674"/>
    <w:rsid w:val="00863842"/>
    <w:rsid w:val="008641C9"/>
    <w:rsid w:val="00865000"/>
    <w:rsid w:val="00866292"/>
    <w:rsid w:val="00867205"/>
    <w:rsid w:val="008679C4"/>
    <w:rsid w:val="00867DF4"/>
    <w:rsid w:val="008700EE"/>
    <w:rsid w:val="00870492"/>
    <w:rsid w:val="00870C4B"/>
    <w:rsid w:val="00870C7A"/>
    <w:rsid w:val="0087162C"/>
    <w:rsid w:val="00871CBD"/>
    <w:rsid w:val="00872082"/>
    <w:rsid w:val="00872C3F"/>
    <w:rsid w:val="00872C45"/>
    <w:rsid w:val="00872C94"/>
    <w:rsid w:val="00874211"/>
    <w:rsid w:val="008746CA"/>
    <w:rsid w:val="008747D5"/>
    <w:rsid w:val="00874856"/>
    <w:rsid w:val="008752E9"/>
    <w:rsid w:val="008758F1"/>
    <w:rsid w:val="0087681F"/>
    <w:rsid w:val="00877234"/>
    <w:rsid w:val="00877C62"/>
    <w:rsid w:val="00877D2A"/>
    <w:rsid w:val="00877DAF"/>
    <w:rsid w:val="008802F5"/>
    <w:rsid w:val="00880421"/>
    <w:rsid w:val="00880736"/>
    <w:rsid w:val="008815D3"/>
    <w:rsid w:val="00881E3E"/>
    <w:rsid w:val="0088236C"/>
    <w:rsid w:val="0088315C"/>
    <w:rsid w:val="008839AC"/>
    <w:rsid w:val="00884320"/>
    <w:rsid w:val="00884419"/>
    <w:rsid w:val="00885CDB"/>
    <w:rsid w:val="00886BC9"/>
    <w:rsid w:val="00887684"/>
    <w:rsid w:val="00890205"/>
    <w:rsid w:val="00890224"/>
    <w:rsid w:val="008917E3"/>
    <w:rsid w:val="00891854"/>
    <w:rsid w:val="00891CE4"/>
    <w:rsid w:val="00891DEA"/>
    <w:rsid w:val="00892330"/>
    <w:rsid w:val="00892FA6"/>
    <w:rsid w:val="0089342B"/>
    <w:rsid w:val="00893AC0"/>
    <w:rsid w:val="0089618A"/>
    <w:rsid w:val="0089697A"/>
    <w:rsid w:val="00897787"/>
    <w:rsid w:val="00897B10"/>
    <w:rsid w:val="00897E47"/>
    <w:rsid w:val="00897FF2"/>
    <w:rsid w:val="008A0203"/>
    <w:rsid w:val="008A0BDB"/>
    <w:rsid w:val="008A16FA"/>
    <w:rsid w:val="008A19D0"/>
    <w:rsid w:val="008A1A85"/>
    <w:rsid w:val="008A2463"/>
    <w:rsid w:val="008A57DE"/>
    <w:rsid w:val="008A593A"/>
    <w:rsid w:val="008A7E8A"/>
    <w:rsid w:val="008B0565"/>
    <w:rsid w:val="008B0850"/>
    <w:rsid w:val="008B0A37"/>
    <w:rsid w:val="008B175B"/>
    <w:rsid w:val="008B27B6"/>
    <w:rsid w:val="008B33EC"/>
    <w:rsid w:val="008B43BD"/>
    <w:rsid w:val="008B4EE5"/>
    <w:rsid w:val="008B504F"/>
    <w:rsid w:val="008B5080"/>
    <w:rsid w:val="008B5A55"/>
    <w:rsid w:val="008B64D4"/>
    <w:rsid w:val="008B64DD"/>
    <w:rsid w:val="008B6F8B"/>
    <w:rsid w:val="008C251C"/>
    <w:rsid w:val="008C3BBA"/>
    <w:rsid w:val="008C3D79"/>
    <w:rsid w:val="008C3ECF"/>
    <w:rsid w:val="008C4987"/>
    <w:rsid w:val="008C5306"/>
    <w:rsid w:val="008C7817"/>
    <w:rsid w:val="008C7CBA"/>
    <w:rsid w:val="008D08B7"/>
    <w:rsid w:val="008D1EC2"/>
    <w:rsid w:val="008D2937"/>
    <w:rsid w:val="008D2F9B"/>
    <w:rsid w:val="008D523A"/>
    <w:rsid w:val="008D5D1F"/>
    <w:rsid w:val="008D604E"/>
    <w:rsid w:val="008D6124"/>
    <w:rsid w:val="008D6823"/>
    <w:rsid w:val="008E067F"/>
    <w:rsid w:val="008E1914"/>
    <w:rsid w:val="008E1E64"/>
    <w:rsid w:val="008E23BF"/>
    <w:rsid w:val="008E2A12"/>
    <w:rsid w:val="008E3649"/>
    <w:rsid w:val="008E43DD"/>
    <w:rsid w:val="008E490D"/>
    <w:rsid w:val="008E505D"/>
    <w:rsid w:val="008E5077"/>
    <w:rsid w:val="008E532F"/>
    <w:rsid w:val="008E61DF"/>
    <w:rsid w:val="008E7957"/>
    <w:rsid w:val="008E7A86"/>
    <w:rsid w:val="008F0460"/>
    <w:rsid w:val="008F0A46"/>
    <w:rsid w:val="008F0B8D"/>
    <w:rsid w:val="008F1B52"/>
    <w:rsid w:val="008F2520"/>
    <w:rsid w:val="008F2F70"/>
    <w:rsid w:val="008F4289"/>
    <w:rsid w:val="008F4B38"/>
    <w:rsid w:val="008F594A"/>
    <w:rsid w:val="008F6004"/>
    <w:rsid w:val="008F613D"/>
    <w:rsid w:val="008F6C12"/>
    <w:rsid w:val="008F6C27"/>
    <w:rsid w:val="008F6E54"/>
    <w:rsid w:val="008F77FD"/>
    <w:rsid w:val="009017E8"/>
    <w:rsid w:val="00901EB4"/>
    <w:rsid w:val="00902349"/>
    <w:rsid w:val="00902540"/>
    <w:rsid w:val="0090274A"/>
    <w:rsid w:val="009030F7"/>
    <w:rsid w:val="0090322D"/>
    <w:rsid w:val="009038FC"/>
    <w:rsid w:val="00907AAF"/>
    <w:rsid w:val="00910198"/>
    <w:rsid w:val="009103C8"/>
    <w:rsid w:val="00910F4E"/>
    <w:rsid w:val="00911469"/>
    <w:rsid w:val="00912D67"/>
    <w:rsid w:val="00913513"/>
    <w:rsid w:val="0091368C"/>
    <w:rsid w:val="009142F4"/>
    <w:rsid w:val="00914CA2"/>
    <w:rsid w:val="00914DA4"/>
    <w:rsid w:val="00914E61"/>
    <w:rsid w:val="00914F8A"/>
    <w:rsid w:val="00915C2A"/>
    <w:rsid w:val="00916521"/>
    <w:rsid w:val="00916631"/>
    <w:rsid w:val="00917439"/>
    <w:rsid w:val="009175B9"/>
    <w:rsid w:val="00917C4D"/>
    <w:rsid w:val="00920B87"/>
    <w:rsid w:val="0092161C"/>
    <w:rsid w:val="00922666"/>
    <w:rsid w:val="00924071"/>
    <w:rsid w:val="00924154"/>
    <w:rsid w:val="009249D2"/>
    <w:rsid w:val="0092552B"/>
    <w:rsid w:val="009300A8"/>
    <w:rsid w:val="00930AF4"/>
    <w:rsid w:val="00930FB2"/>
    <w:rsid w:val="009310A4"/>
    <w:rsid w:val="00931241"/>
    <w:rsid w:val="0093256F"/>
    <w:rsid w:val="00932897"/>
    <w:rsid w:val="009329E9"/>
    <w:rsid w:val="00933A72"/>
    <w:rsid w:val="00933BAB"/>
    <w:rsid w:val="00934047"/>
    <w:rsid w:val="009345DD"/>
    <w:rsid w:val="009349A2"/>
    <w:rsid w:val="0093591F"/>
    <w:rsid w:val="00935F5C"/>
    <w:rsid w:val="00936AE2"/>
    <w:rsid w:val="00940F0C"/>
    <w:rsid w:val="00941754"/>
    <w:rsid w:val="00941DF2"/>
    <w:rsid w:val="00942DFB"/>
    <w:rsid w:val="00942F2E"/>
    <w:rsid w:val="0094385F"/>
    <w:rsid w:val="00943F11"/>
    <w:rsid w:val="0094579C"/>
    <w:rsid w:val="00945CC2"/>
    <w:rsid w:val="00945CD2"/>
    <w:rsid w:val="00945E27"/>
    <w:rsid w:val="00946C10"/>
    <w:rsid w:val="009470C0"/>
    <w:rsid w:val="0094752F"/>
    <w:rsid w:val="009476A3"/>
    <w:rsid w:val="009477E8"/>
    <w:rsid w:val="009507FE"/>
    <w:rsid w:val="00950E11"/>
    <w:rsid w:val="00950F90"/>
    <w:rsid w:val="009519E4"/>
    <w:rsid w:val="00952652"/>
    <w:rsid w:val="00952803"/>
    <w:rsid w:val="009532E8"/>
    <w:rsid w:val="00953ED0"/>
    <w:rsid w:val="0095452D"/>
    <w:rsid w:val="00954BE7"/>
    <w:rsid w:val="00954C6B"/>
    <w:rsid w:val="00955B7A"/>
    <w:rsid w:val="00956121"/>
    <w:rsid w:val="0095658A"/>
    <w:rsid w:val="00956BA3"/>
    <w:rsid w:val="00956D5B"/>
    <w:rsid w:val="009603C0"/>
    <w:rsid w:val="00960D0A"/>
    <w:rsid w:val="00960D7B"/>
    <w:rsid w:val="0096128E"/>
    <w:rsid w:val="009617AD"/>
    <w:rsid w:val="009620DD"/>
    <w:rsid w:val="0096277E"/>
    <w:rsid w:val="00962A6E"/>
    <w:rsid w:val="00962EAB"/>
    <w:rsid w:val="00962EF0"/>
    <w:rsid w:val="00963132"/>
    <w:rsid w:val="00964C5E"/>
    <w:rsid w:val="00966396"/>
    <w:rsid w:val="00966BF7"/>
    <w:rsid w:val="00966D9E"/>
    <w:rsid w:val="009673B4"/>
    <w:rsid w:val="00967DEE"/>
    <w:rsid w:val="0097033A"/>
    <w:rsid w:val="00971354"/>
    <w:rsid w:val="00972444"/>
    <w:rsid w:val="00972501"/>
    <w:rsid w:val="009737F7"/>
    <w:rsid w:val="00974A46"/>
    <w:rsid w:val="00974D0B"/>
    <w:rsid w:val="00974F25"/>
    <w:rsid w:val="00975369"/>
    <w:rsid w:val="00975998"/>
    <w:rsid w:val="00977C7D"/>
    <w:rsid w:val="00980686"/>
    <w:rsid w:val="00980C17"/>
    <w:rsid w:val="00980CF5"/>
    <w:rsid w:val="00981038"/>
    <w:rsid w:val="00982671"/>
    <w:rsid w:val="00982925"/>
    <w:rsid w:val="009844E6"/>
    <w:rsid w:val="00984B03"/>
    <w:rsid w:val="00985108"/>
    <w:rsid w:val="0098759A"/>
    <w:rsid w:val="00990793"/>
    <w:rsid w:val="009908B1"/>
    <w:rsid w:val="00990922"/>
    <w:rsid w:val="00991218"/>
    <w:rsid w:val="00991287"/>
    <w:rsid w:val="00992CAF"/>
    <w:rsid w:val="00992E5E"/>
    <w:rsid w:val="009931EA"/>
    <w:rsid w:val="009935DC"/>
    <w:rsid w:val="009940E7"/>
    <w:rsid w:val="00995280"/>
    <w:rsid w:val="00995346"/>
    <w:rsid w:val="009958C0"/>
    <w:rsid w:val="00997612"/>
    <w:rsid w:val="009A0113"/>
    <w:rsid w:val="009A09BC"/>
    <w:rsid w:val="009A0EBD"/>
    <w:rsid w:val="009A21BE"/>
    <w:rsid w:val="009A3181"/>
    <w:rsid w:val="009A4A8E"/>
    <w:rsid w:val="009A5B40"/>
    <w:rsid w:val="009A5F3E"/>
    <w:rsid w:val="009A5F9E"/>
    <w:rsid w:val="009A5F9F"/>
    <w:rsid w:val="009A7461"/>
    <w:rsid w:val="009B0133"/>
    <w:rsid w:val="009B0AA8"/>
    <w:rsid w:val="009B0D08"/>
    <w:rsid w:val="009B1604"/>
    <w:rsid w:val="009B1A12"/>
    <w:rsid w:val="009B316F"/>
    <w:rsid w:val="009B3713"/>
    <w:rsid w:val="009B3749"/>
    <w:rsid w:val="009B384C"/>
    <w:rsid w:val="009B4BED"/>
    <w:rsid w:val="009B70EA"/>
    <w:rsid w:val="009B7AAF"/>
    <w:rsid w:val="009C00A5"/>
    <w:rsid w:val="009C0252"/>
    <w:rsid w:val="009C08FA"/>
    <w:rsid w:val="009C2E67"/>
    <w:rsid w:val="009C39D0"/>
    <w:rsid w:val="009C3BFF"/>
    <w:rsid w:val="009C4D0D"/>
    <w:rsid w:val="009C58F1"/>
    <w:rsid w:val="009C5A52"/>
    <w:rsid w:val="009C61AF"/>
    <w:rsid w:val="009C6A3C"/>
    <w:rsid w:val="009C73B9"/>
    <w:rsid w:val="009D1743"/>
    <w:rsid w:val="009D1DF6"/>
    <w:rsid w:val="009D2590"/>
    <w:rsid w:val="009D2943"/>
    <w:rsid w:val="009D38A0"/>
    <w:rsid w:val="009D56B3"/>
    <w:rsid w:val="009D59BD"/>
    <w:rsid w:val="009D5DBD"/>
    <w:rsid w:val="009D633A"/>
    <w:rsid w:val="009D70B5"/>
    <w:rsid w:val="009D755F"/>
    <w:rsid w:val="009D7B3A"/>
    <w:rsid w:val="009D7FED"/>
    <w:rsid w:val="009E14F2"/>
    <w:rsid w:val="009E26DC"/>
    <w:rsid w:val="009E2A29"/>
    <w:rsid w:val="009E33BE"/>
    <w:rsid w:val="009E387C"/>
    <w:rsid w:val="009E49D7"/>
    <w:rsid w:val="009E4CB5"/>
    <w:rsid w:val="009E5F3B"/>
    <w:rsid w:val="009E5FF6"/>
    <w:rsid w:val="009E7444"/>
    <w:rsid w:val="009F0EB6"/>
    <w:rsid w:val="009F0FA3"/>
    <w:rsid w:val="009F1E03"/>
    <w:rsid w:val="009F2736"/>
    <w:rsid w:val="009F4368"/>
    <w:rsid w:val="009F4981"/>
    <w:rsid w:val="009F56EB"/>
    <w:rsid w:val="009F5D43"/>
    <w:rsid w:val="009F7443"/>
    <w:rsid w:val="009F75AC"/>
    <w:rsid w:val="009F7892"/>
    <w:rsid w:val="00A00FC2"/>
    <w:rsid w:val="00A025A4"/>
    <w:rsid w:val="00A02B57"/>
    <w:rsid w:val="00A02BE0"/>
    <w:rsid w:val="00A0332D"/>
    <w:rsid w:val="00A037D4"/>
    <w:rsid w:val="00A03D98"/>
    <w:rsid w:val="00A05194"/>
    <w:rsid w:val="00A102E5"/>
    <w:rsid w:val="00A11617"/>
    <w:rsid w:val="00A11C64"/>
    <w:rsid w:val="00A12A14"/>
    <w:rsid w:val="00A1310B"/>
    <w:rsid w:val="00A13371"/>
    <w:rsid w:val="00A13398"/>
    <w:rsid w:val="00A1433E"/>
    <w:rsid w:val="00A14415"/>
    <w:rsid w:val="00A15440"/>
    <w:rsid w:val="00A156DD"/>
    <w:rsid w:val="00A15F63"/>
    <w:rsid w:val="00A15FAB"/>
    <w:rsid w:val="00A162EF"/>
    <w:rsid w:val="00A167B0"/>
    <w:rsid w:val="00A17327"/>
    <w:rsid w:val="00A214FA"/>
    <w:rsid w:val="00A21999"/>
    <w:rsid w:val="00A21C05"/>
    <w:rsid w:val="00A21E65"/>
    <w:rsid w:val="00A228B5"/>
    <w:rsid w:val="00A229F5"/>
    <w:rsid w:val="00A22A39"/>
    <w:rsid w:val="00A234A0"/>
    <w:rsid w:val="00A23CF1"/>
    <w:rsid w:val="00A241FC"/>
    <w:rsid w:val="00A24EA0"/>
    <w:rsid w:val="00A257F4"/>
    <w:rsid w:val="00A3013D"/>
    <w:rsid w:val="00A305D4"/>
    <w:rsid w:val="00A31B76"/>
    <w:rsid w:val="00A31DA6"/>
    <w:rsid w:val="00A32B34"/>
    <w:rsid w:val="00A3308C"/>
    <w:rsid w:val="00A33ACF"/>
    <w:rsid w:val="00A3430F"/>
    <w:rsid w:val="00A34FD9"/>
    <w:rsid w:val="00A3594B"/>
    <w:rsid w:val="00A36C8D"/>
    <w:rsid w:val="00A371A0"/>
    <w:rsid w:val="00A40199"/>
    <w:rsid w:val="00A419CF"/>
    <w:rsid w:val="00A41E93"/>
    <w:rsid w:val="00A41F06"/>
    <w:rsid w:val="00A437AF"/>
    <w:rsid w:val="00A43FE7"/>
    <w:rsid w:val="00A4464C"/>
    <w:rsid w:val="00A46651"/>
    <w:rsid w:val="00A501A0"/>
    <w:rsid w:val="00A52033"/>
    <w:rsid w:val="00A52719"/>
    <w:rsid w:val="00A53833"/>
    <w:rsid w:val="00A54910"/>
    <w:rsid w:val="00A54B93"/>
    <w:rsid w:val="00A54E01"/>
    <w:rsid w:val="00A550C5"/>
    <w:rsid w:val="00A550DE"/>
    <w:rsid w:val="00A5689B"/>
    <w:rsid w:val="00A56CD4"/>
    <w:rsid w:val="00A57658"/>
    <w:rsid w:val="00A60194"/>
    <w:rsid w:val="00A60278"/>
    <w:rsid w:val="00A6070D"/>
    <w:rsid w:val="00A60939"/>
    <w:rsid w:val="00A6103C"/>
    <w:rsid w:val="00A6147F"/>
    <w:rsid w:val="00A62487"/>
    <w:rsid w:val="00A62714"/>
    <w:rsid w:val="00A628F7"/>
    <w:rsid w:val="00A62FF0"/>
    <w:rsid w:val="00A63092"/>
    <w:rsid w:val="00A635A1"/>
    <w:rsid w:val="00A636A6"/>
    <w:rsid w:val="00A63718"/>
    <w:rsid w:val="00A63A06"/>
    <w:rsid w:val="00A63DA7"/>
    <w:rsid w:val="00A63FF9"/>
    <w:rsid w:val="00A64DB4"/>
    <w:rsid w:val="00A64E9C"/>
    <w:rsid w:val="00A660CB"/>
    <w:rsid w:val="00A66247"/>
    <w:rsid w:val="00A666D9"/>
    <w:rsid w:val="00A6772F"/>
    <w:rsid w:val="00A67EEF"/>
    <w:rsid w:val="00A71C57"/>
    <w:rsid w:val="00A71D2D"/>
    <w:rsid w:val="00A7241A"/>
    <w:rsid w:val="00A736C5"/>
    <w:rsid w:val="00A747BD"/>
    <w:rsid w:val="00A77F9C"/>
    <w:rsid w:val="00A802B7"/>
    <w:rsid w:val="00A81155"/>
    <w:rsid w:val="00A813B9"/>
    <w:rsid w:val="00A815BE"/>
    <w:rsid w:val="00A81743"/>
    <w:rsid w:val="00A82F9B"/>
    <w:rsid w:val="00A836C0"/>
    <w:rsid w:val="00A83C84"/>
    <w:rsid w:val="00A8411D"/>
    <w:rsid w:val="00A849D9"/>
    <w:rsid w:val="00A84B4E"/>
    <w:rsid w:val="00A8506B"/>
    <w:rsid w:val="00A86582"/>
    <w:rsid w:val="00A86943"/>
    <w:rsid w:val="00A869A1"/>
    <w:rsid w:val="00A87874"/>
    <w:rsid w:val="00A8789B"/>
    <w:rsid w:val="00A8792B"/>
    <w:rsid w:val="00A87BF5"/>
    <w:rsid w:val="00A903ED"/>
    <w:rsid w:val="00A91BA8"/>
    <w:rsid w:val="00A91D77"/>
    <w:rsid w:val="00A91EB5"/>
    <w:rsid w:val="00A92094"/>
    <w:rsid w:val="00A92566"/>
    <w:rsid w:val="00A92CA1"/>
    <w:rsid w:val="00A93D5D"/>
    <w:rsid w:val="00A94CEE"/>
    <w:rsid w:val="00A94F6A"/>
    <w:rsid w:val="00A95272"/>
    <w:rsid w:val="00A95509"/>
    <w:rsid w:val="00A95AF2"/>
    <w:rsid w:val="00A95B07"/>
    <w:rsid w:val="00A95BED"/>
    <w:rsid w:val="00A95D24"/>
    <w:rsid w:val="00AA0A40"/>
    <w:rsid w:val="00AA0AE2"/>
    <w:rsid w:val="00AA1932"/>
    <w:rsid w:val="00AA1BA1"/>
    <w:rsid w:val="00AA283C"/>
    <w:rsid w:val="00AA3AEA"/>
    <w:rsid w:val="00AA42A7"/>
    <w:rsid w:val="00AA4CDB"/>
    <w:rsid w:val="00AA632D"/>
    <w:rsid w:val="00AA6B26"/>
    <w:rsid w:val="00AA72D5"/>
    <w:rsid w:val="00AA731C"/>
    <w:rsid w:val="00AA7435"/>
    <w:rsid w:val="00AB0156"/>
    <w:rsid w:val="00AB07F9"/>
    <w:rsid w:val="00AB112F"/>
    <w:rsid w:val="00AB115A"/>
    <w:rsid w:val="00AB4C0F"/>
    <w:rsid w:val="00AB6FE2"/>
    <w:rsid w:val="00AB75A5"/>
    <w:rsid w:val="00AC2A07"/>
    <w:rsid w:val="00AC2C1C"/>
    <w:rsid w:val="00AC3208"/>
    <w:rsid w:val="00AC344A"/>
    <w:rsid w:val="00AC3B22"/>
    <w:rsid w:val="00AC4747"/>
    <w:rsid w:val="00AC58D8"/>
    <w:rsid w:val="00AC5F44"/>
    <w:rsid w:val="00AC7205"/>
    <w:rsid w:val="00AC7C33"/>
    <w:rsid w:val="00AC7EFA"/>
    <w:rsid w:val="00AD124F"/>
    <w:rsid w:val="00AD165F"/>
    <w:rsid w:val="00AD2493"/>
    <w:rsid w:val="00AD3229"/>
    <w:rsid w:val="00AD357F"/>
    <w:rsid w:val="00AD3BB3"/>
    <w:rsid w:val="00AD4594"/>
    <w:rsid w:val="00AD4FA7"/>
    <w:rsid w:val="00AE08C5"/>
    <w:rsid w:val="00AE10AC"/>
    <w:rsid w:val="00AE1303"/>
    <w:rsid w:val="00AE225D"/>
    <w:rsid w:val="00AE288C"/>
    <w:rsid w:val="00AE482D"/>
    <w:rsid w:val="00AE5776"/>
    <w:rsid w:val="00AE6327"/>
    <w:rsid w:val="00AE636D"/>
    <w:rsid w:val="00AF07D1"/>
    <w:rsid w:val="00AF0A70"/>
    <w:rsid w:val="00AF0C6E"/>
    <w:rsid w:val="00AF1378"/>
    <w:rsid w:val="00AF31B1"/>
    <w:rsid w:val="00AF408B"/>
    <w:rsid w:val="00AF4378"/>
    <w:rsid w:val="00AF4D70"/>
    <w:rsid w:val="00AF6ACC"/>
    <w:rsid w:val="00AF6C4C"/>
    <w:rsid w:val="00AF73FA"/>
    <w:rsid w:val="00AF7590"/>
    <w:rsid w:val="00B00063"/>
    <w:rsid w:val="00B00471"/>
    <w:rsid w:val="00B006A2"/>
    <w:rsid w:val="00B00CCA"/>
    <w:rsid w:val="00B00F32"/>
    <w:rsid w:val="00B01239"/>
    <w:rsid w:val="00B01CC0"/>
    <w:rsid w:val="00B047F9"/>
    <w:rsid w:val="00B0496E"/>
    <w:rsid w:val="00B056E7"/>
    <w:rsid w:val="00B06430"/>
    <w:rsid w:val="00B0791F"/>
    <w:rsid w:val="00B10511"/>
    <w:rsid w:val="00B10519"/>
    <w:rsid w:val="00B10C7D"/>
    <w:rsid w:val="00B10F95"/>
    <w:rsid w:val="00B1111A"/>
    <w:rsid w:val="00B11876"/>
    <w:rsid w:val="00B13242"/>
    <w:rsid w:val="00B13B1E"/>
    <w:rsid w:val="00B145CE"/>
    <w:rsid w:val="00B15183"/>
    <w:rsid w:val="00B155E2"/>
    <w:rsid w:val="00B1669E"/>
    <w:rsid w:val="00B1681B"/>
    <w:rsid w:val="00B16C94"/>
    <w:rsid w:val="00B16F3E"/>
    <w:rsid w:val="00B17252"/>
    <w:rsid w:val="00B17E7D"/>
    <w:rsid w:val="00B20A49"/>
    <w:rsid w:val="00B21C8F"/>
    <w:rsid w:val="00B2281C"/>
    <w:rsid w:val="00B237D9"/>
    <w:rsid w:val="00B25159"/>
    <w:rsid w:val="00B265EA"/>
    <w:rsid w:val="00B26889"/>
    <w:rsid w:val="00B26A9C"/>
    <w:rsid w:val="00B27B06"/>
    <w:rsid w:val="00B27C04"/>
    <w:rsid w:val="00B30C53"/>
    <w:rsid w:val="00B32765"/>
    <w:rsid w:val="00B32821"/>
    <w:rsid w:val="00B3298B"/>
    <w:rsid w:val="00B32C3B"/>
    <w:rsid w:val="00B344EB"/>
    <w:rsid w:val="00B3493A"/>
    <w:rsid w:val="00B358DA"/>
    <w:rsid w:val="00B35FEB"/>
    <w:rsid w:val="00B36224"/>
    <w:rsid w:val="00B36C62"/>
    <w:rsid w:val="00B37743"/>
    <w:rsid w:val="00B37DB9"/>
    <w:rsid w:val="00B408D7"/>
    <w:rsid w:val="00B40C17"/>
    <w:rsid w:val="00B4290B"/>
    <w:rsid w:val="00B42D97"/>
    <w:rsid w:val="00B430D3"/>
    <w:rsid w:val="00B43A9B"/>
    <w:rsid w:val="00B44968"/>
    <w:rsid w:val="00B44B02"/>
    <w:rsid w:val="00B45B11"/>
    <w:rsid w:val="00B45D50"/>
    <w:rsid w:val="00B463F8"/>
    <w:rsid w:val="00B46402"/>
    <w:rsid w:val="00B4794A"/>
    <w:rsid w:val="00B47F0B"/>
    <w:rsid w:val="00B503BE"/>
    <w:rsid w:val="00B50910"/>
    <w:rsid w:val="00B50C92"/>
    <w:rsid w:val="00B51294"/>
    <w:rsid w:val="00B51D6F"/>
    <w:rsid w:val="00B52220"/>
    <w:rsid w:val="00B530D3"/>
    <w:rsid w:val="00B53F88"/>
    <w:rsid w:val="00B54228"/>
    <w:rsid w:val="00B54614"/>
    <w:rsid w:val="00B54690"/>
    <w:rsid w:val="00B5508A"/>
    <w:rsid w:val="00B55B20"/>
    <w:rsid w:val="00B56356"/>
    <w:rsid w:val="00B565EF"/>
    <w:rsid w:val="00B573FC"/>
    <w:rsid w:val="00B575B5"/>
    <w:rsid w:val="00B57707"/>
    <w:rsid w:val="00B57A54"/>
    <w:rsid w:val="00B57C93"/>
    <w:rsid w:val="00B601B0"/>
    <w:rsid w:val="00B608E1"/>
    <w:rsid w:val="00B613A5"/>
    <w:rsid w:val="00B6190C"/>
    <w:rsid w:val="00B61951"/>
    <w:rsid w:val="00B62BE7"/>
    <w:rsid w:val="00B62C83"/>
    <w:rsid w:val="00B63F1B"/>
    <w:rsid w:val="00B642A2"/>
    <w:rsid w:val="00B64AB1"/>
    <w:rsid w:val="00B660D6"/>
    <w:rsid w:val="00B66258"/>
    <w:rsid w:val="00B66CBE"/>
    <w:rsid w:val="00B71B53"/>
    <w:rsid w:val="00B72343"/>
    <w:rsid w:val="00B725C6"/>
    <w:rsid w:val="00B73279"/>
    <w:rsid w:val="00B73825"/>
    <w:rsid w:val="00B73CA6"/>
    <w:rsid w:val="00B749E4"/>
    <w:rsid w:val="00B77422"/>
    <w:rsid w:val="00B802DB"/>
    <w:rsid w:val="00B8120E"/>
    <w:rsid w:val="00B8172D"/>
    <w:rsid w:val="00B81881"/>
    <w:rsid w:val="00B81E00"/>
    <w:rsid w:val="00B826BA"/>
    <w:rsid w:val="00B8293C"/>
    <w:rsid w:val="00B8295D"/>
    <w:rsid w:val="00B839F1"/>
    <w:rsid w:val="00B8406A"/>
    <w:rsid w:val="00B84F44"/>
    <w:rsid w:val="00B86E4A"/>
    <w:rsid w:val="00B8744A"/>
    <w:rsid w:val="00B91FC6"/>
    <w:rsid w:val="00B93122"/>
    <w:rsid w:val="00B938C9"/>
    <w:rsid w:val="00B93FE5"/>
    <w:rsid w:val="00B9415F"/>
    <w:rsid w:val="00B941CE"/>
    <w:rsid w:val="00B94A8D"/>
    <w:rsid w:val="00B96599"/>
    <w:rsid w:val="00B97E58"/>
    <w:rsid w:val="00BA0838"/>
    <w:rsid w:val="00BA0C84"/>
    <w:rsid w:val="00BA0E86"/>
    <w:rsid w:val="00BA0F40"/>
    <w:rsid w:val="00BA14B9"/>
    <w:rsid w:val="00BA273C"/>
    <w:rsid w:val="00BA2B42"/>
    <w:rsid w:val="00BA2C6B"/>
    <w:rsid w:val="00BA2F9B"/>
    <w:rsid w:val="00BA3BFF"/>
    <w:rsid w:val="00BA49A8"/>
    <w:rsid w:val="00BA5B0F"/>
    <w:rsid w:val="00BA5FB2"/>
    <w:rsid w:val="00BA69C6"/>
    <w:rsid w:val="00BA7C5B"/>
    <w:rsid w:val="00BA7CA7"/>
    <w:rsid w:val="00BB0039"/>
    <w:rsid w:val="00BB0282"/>
    <w:rsid w:val="00BB0ECD"/>
    <w:rsid w:val="00BB0F67"/>
    <w:rsid w:val="00BB2910"/>
    <w:rsid w:val="00BB4072"/>
    <w:rsid w:val="00BB46D4"/>
    <w:rsid w:val="00BB4D88"/>
    <w:rsid w:val="00BB5A99"/>
    <w:rsid w:val="00BB5E38"/>
    <w:rsid w:val="00BB7404"/>
    <w:rsid w:val="00BB7471"/>
    <w:rsid w:val="00BC056D"/>
    <w:rsid w:val="00BC171B"/>
    <w:rsid w:val="00BC1753"/>
    <w:rsid w:val="00BC2513"/>
    <w:rsid w:val="00BC25D7"/>
    <w:rsid w:val="00BC288B"/>
    <w:rsid w:val="00BC28FB"/>
    <w:rsid w:val="00BC3B58"/>
    <w:rsid w:val="00BC4F35"/>
    <w:rsid w:val="00BC4F6B"/>
    <w:rsid w:val="00BC56D6"/>
    <w:rsid w:val="00BC57D2"/>
    <w:rsid w:val="00BC58BB"/>
    <w:rsid w:val="00BC603A"/>
    <w:rsid w:val="00BC6D40"/>
    <w:rsid w:val="00BC7E5E"/>
    <w:rsid w:val="00BD06E8"/>
    <w:rsid w:val="00BD0897"/>
    <w:rsid w:val="00BD0B29"/>
    <w:rsid w:val="00BD0C1E"/>
    <w:rsid w:val="00BD2CEF"/>
    <w:rsid w:val="00BD3A51"/>
    <w:rsid w:val="00BD480A"/>
    <w:rsid w:val="00BD6041"/>
    <w:rsid w:val="00BD6855"/>
    <w:rsid w:val="00BD71C0"/>
    <w:rsid w:val="00BD7C28"/>
    <w:rsid w:val="00BE08A8"/>
    <w:rsid w:val="00BE0A12"/>
    <w:rsid w:val="00BE0B9C"/>
    <w:rsid w:val="00BE380F"/>
    <w:rsid w:val="00BE4DE2"/>
    <w:rsid w:val="00BE6710"/>
    <w:rsid w:val="00BE7450"/>
    <w:rsid w:val="00BE7B75"/>
    <w:rsid w:val="00BE7CC5"/>
    <w:rsid w:val="00BE7DEF"/>
    <w:rsid w:val="00BF0E50"/>
    <w:rsid w:val="00BF1118"/>
    <w:rsid w:val="00BF1A45"/>
    <w:rsid w:val="00BF24C4"/>
    <w:rsid w:val="00BF2510"/>
    <w:rsid w:val="00BF2CB8"/>
    <w:rsid w:val="00BF316E"/>
    <w:rsid w:val="00BF485B"/>
    <w:rsid w:val="00BF4D4B"/>
    <w:rsid w:val="00BF5A1C"/>
    <w:rsid w:val="00BF614C"/>
    <w:rsid w:val="00BF6392"/>
    <w:rsid w:val="00BF73A8"/>
    <w:rsid w:val="00C00322"/>
    <w:rsid w:val="00C00EAA"/>
    <w:rsid w:val="00C0180B"/>
    <w:rsid w:val="00C01B98"/>
    <w:rsid w:val="00C01D4A"/>
    <w:rsid w:val="00C02371"/>
    <w:rsid w:val="00C03460"/>
    <w:rsid w:val="00C03804"/>
    <w:rsid w:val="00C03D76"/>
    <w:rsid w:val="00C042CE"/>
    <w:rsid w:val="00C04457"/>
    <w:rsid w:val="00C07187"/>
    <w:rsid w:val="00C07EC3"/>
    <w:rsid w:val="00C113EE"/>
    <w:rsid w:val="00C12760"/>
    <w:rsid w:val="00C138C7"/>
    <w:rsid w:val="00C13A2B"/>
    <w:rsid w:val="00C13A8A"/>
    <w:rsid w:val="00C13C37"/>
    <w:rsid w:val="00C14B46"/>
    <w:rsid w:val="00C16C8B"/>
    <w:rsid w:val="00C173C7"/>
    <w:rsid w:val="00C17446"/>
    <w:rsid w:val="00C177AA"/>
    <w:rsid w:val="00C20544"/>
    <w:rsid w:val="00C20818"/>
    <w:rsid w:val="00C215AF"/>
    <w:rsid w:val="00C21926"/>
    <w:rsid w:val="00C22072"/>
    <w:rsid w:val="00C22568"/>
    <w:rsid w:val="00C229EB"/>
    <w:rsid w:val="00C23224"/>
    <w:rsid w:val="00C2336B"/>
    <w:rsid w:val="00C245BF"/>
    <w:rsid w:val="00C24BD2"/>
    <w:rsid w:val="00C24C1D"/>
    <w:rsid w:val="00C2679D"/>
    <w:rsid w:val="00C268A2"/>
    <w:rsid w:val="00C26A0F"/>
    <w:rsid w:val="00C26C81"/>
    <w:rsid w:val="00C303E3"/>
    <w:rsid w:val="00C30435"/>
    <w:rsid w:val="00C31E2D"/>
    <w:rsid w:val="00C31FCF"/>
    <w:rsid w:val="00C32AA1"/>
    <w:rsid w:val="00C32CC8"/>
    <w:rsid w:val="00C33276"/>
    <w:rsid w:val="00C337B8"/>
    <w:rsid w:val="00C33902"/>
    <w:rsid w:val="00C34CB9"/>
    <w:rsid w:val="00C34CC2"/>
    <w:rsid w:val="00C36D2B"/>
    <w:rsid w:val="00C37893"/>
    <w:rsid w:val="00C37F11"/>
    <w:rsid w:val="00C40994"/>
    <w:rsid w:val="00C409BF"/>
    <w:rsid w:val="00C41D4E"/>
    <w:rsid w:val="00C42C39"/>
    <w:rsid w:val="00C4378B"/>
    <w:rsid w:val="00C43A55"/>
    <w:rsid w:val="00C453AE"/>
    <w:rsid w:val="00C4749B"/>
    <w:rsid w:val="00C47536"/>
    <w:rsid w:val="00C500C7"/>
    <w:rsid w:val="00C5086C"/>
    <w:rsid w:val="00C512D9"/>
    <w:rsid w:val="00C51EE3"/>
    <w:rsid w:val="00C528D9"/>
    <w:rsid w:val="00C53285"/>
    <w:rsid w:val="00C53308"/>
    <w:rsid w:val="00C53A82"/>
    <w:rsid w:val="00C53CF8"/>
    <w:rsid w:val="00C54AB5"/>
    <w:rsid w:val="00C551EA"/>
    <w:rsid w:val="00C573D0"/>
    <w:rsid w:val="00C60369"/>
    <w:rsid w:val="00C60927"/>
    <w:rsid w:val="00C618F7"/>
    <w:rsid w:val="00C61C86"/>
    <w:rsid w:val="00C620B6"/>
    <w:rsid w:val="00C62906"/>
    <w:rsid w:val="00C63BB9"/>
    <w:rsid w:val="00C66665"/>
    <w:rsid w:val="00C6712F"/>
    <w:rsid w:val="00C6770C"/>
    <w:rsid w:val="00C70DB5"/>
    <w:rsid w:val="00C70F03"/>
    <w:rsid w:val="00C70FF7"/>
    <w:rsid w:val="00C711B2"/>
    <w:rsid w:val="00C72753"/>
    <w:rsid w:val="00C72D69"/>
    <w:rsid w:val="00C72E96"/>
    <w:rsid w:val="00C72FA9"/>
    <w:rsid w:val="00C73034"/>
    <w:rsid w:val="00C7311F"/>
    <w:rsid w:val="00C73B06"/>
    <w:rsid w:val="00C74585"/>
    <w:rsid w:val="00C74E13"/>
    <w:rsid w:val="00C7509C"/>
    <w:rsid w:val="00C77895"/>
    <w:rsid w:val="00C8074C"/>
    <w:rsid w:val="00C81302"/>
    <w:rsid w:val="00C8156F"/>
    <w:rsid w:val="00C81D2A"/>
    <w:rsid w:val="00C820BE"/>
    <w:rsid w:val="00C82774"/>
    <w:rsid w:val="00C8282A"/>
    <w:rsid w:val="00C8518C"/>
    <w:rsid w:val="00C851A4"/>
    <w:rsid w:val="00C855C6"/>
    <w:rsid w:val="00C85AE8"/>
    <w:rsid w:val="00C85E19"/>
    <w:rsid w:val="00C867A0"/>
    <w:rsid w:val="00C86F66"/>
    <w:rsid w:val="00C8781E"/>
    <w:rsid w:val="00C87A23"/>
    <w:rsid w:val="00C90A1D"/>
    <w:rsid w:val="00C90F71"/>
    <w:rsid w:val="00C9133F"/>
    <w:rsid w:val="00C91B5E"/>
    <w:rsid w:val="00C92446"/>
    <w:rsid w:val="00C92554"/>
    <w:rsid w:val="00C9255D"/>
    <w:rsid w:val="00C92853"/>
    <w:rsid w:val="00C93BA0"/>
    <w:rsid w:val="00C946C4"/>
    <w:rsid w:val="00C95169"/>
    <w:rsid w:val="00C95607"/>
    <w:rsid w:val="00C97AE8"/>
    <w:rsid w:val="00CA069B"/>
    <w:rsid w:val="00CA08FE"/>
    <w:rsid w:val="00CA0BAA"/>
    <w:rsid w:val="00CA22D6"/>
    <w:rsid w:val="00CA320C"/>
    <w:rsid w:val="00CA3A18"/>
    <w:rsid w:val="00CA4958"/>
    <w:rsid w:val="00CA7632"/>
    <w:rsid w:val="00CA7B7A"/>
    <w:rsid w:val="00CB05ED"/>
    <w:rsid w:val="00CB08C1"/>
    <w:rsid w:val="00CB1958"/>
    <w:rsid w:val="00CB19E8"/>
    <w:rsid w:val="00CB1F59"/>
    <w:rsid w:val="00CB230D"/>
    <w:rsid w:val="00CB2CD9"/>
    <w:rsid w:val="00CB3182"/>
    <w:rsid w:val="00CB3D2A"/>
    <w:rsid w:val="00CB4FB1"/>
    <w:rsid w:val="00CB6129"/>
    <w:rsid w:val="00CB6DCD"/>
    <w:rsid w:val="00CB7BFB"/>
    <w:rsid w:val="00CC0DB3"/>
    <w:rsid w:val="00CC36BC"/>
    <w:rsid w:val="00CC4B26"/>
    <w:rsid w:val="00CC5ECF"/>
    <w:rsid w:val="00CC6C6B"/>
    <w:rsid w:val="00CD0036"/>
    <w:rsid w:val="00CD0780"/>
    <w:rsid w:val="00CD07D3"/>
    <w:rsid w:val="00CD11DA"/>
    <w:rsid w:val="00CD3EEA"/>
    <w:rsid w:val="00CD3F20"/>
    <w:rsid w:val="00CD4221"/>
    <w:rsid w:val="00CD5BC7"/>
    <w:rsid w:val="00CD67F2"/>
    <w:rsid w:val="00CD6D95"/>
    <w:rsid w:val="00CD7112"/>
    <w:rsid w:val="00CD7DCD"/>
    <w:rsid w:val="00CE010F"/>
    <w:rsid w:val="00CE023D"/>
    <w:rsid w:val="00CE0476"/>
    <w:rsid w:val="00CE05F7"/>
    <w:rsid w:val="00CE13DD"/>
    <w:rsid w:val="00CE1A6A"/>
    <w:rsid w:val="00CE1B5F"/>
    <w:rsid w:val="00CE24A6"/>
    <w:rsid w:val="00CE2D1C"/>
    <w:rsid w:val="00CE3FDA"/>
    <w:rsid w:val="00CE46CD"/>
    <w:rsid w:val="00CE5134"/>
    <w:rsid w:val="00CE5B06"/>
    <w:rsid w:val="00CE7051"/>
    <w:rsid w:val="00CE7184"/>
    <w:rsid w:val="00CE7247"/>
    <w:rsid w:val="00CF084F"/>
    <w:rsid w:val="00CF0FFE"/>
    <w:rsid w:val="00CF1B7C"/>
    <w:rsid w:val="00CF2063"/>
    <w:rsid w:val="00CF2823"/>
    <w:rsid w:val="00CF291D"/>
    <w:rsid w:val="00CF2C05"/>
    <w:rsid w:val="00CF3F88"/>
    <w:rsid w:val="00CF77DE"/>
    <w:rsid w:val="00D02721"/>
    <w:rsid w:val="00D03721"/>
    <w:rsid w:val="00D03BEB"/>
    <w:rsid w:val="00D04F20"/>
    <w:rsid w:val="00D0566A"/>
    <w:rsid w:val="00D078F9"/>
    <w:rsid w:val="00D07DFD"/>
    <w:rsid w:val="00D07FBD"/>
    <w:rsid w:val="00D1075F"/>
    <w:rsid w:val="00D112C9"/>
    <w:rsid w:val="00D11692"/>
    <w:rsid w:val="00D11778"/>
    <w:rsid w:val="00D1185F"/>
    <w:rsid w:val="00D122B5"/>
    <w:rsid w:val="00D137A9"/>
    <w:rsid w:val="00D13A7F"/>
    <w:rsid w:val="00D14731"/>
    <w:rsid w:val="00D14BDA"/>
    <w:rsid w:val="00D14D5E"/>
    <w:rsid w:val="00D168A7"/>
    <w:rsid w:val="00D16BD0"/>
    <w:rsid w:val="00D16FB3"/>
    <w:rsid w:val="00D172B2"/>
    <w:rsid w:val="00D1752F"/>
    <w:rsid w:val="00D17B72"/>
    <w:rsid w:val="00D17EC5"/>
    <w:rsid w:val="00D20A80"/>
    <w:rsid w:val="00D20D6D"/>
    <w:rsid w:val="00D20F4B"/>
    <w:rsid w:val="00D21099"/>
    <w:rsid w:val="00D21557"/>
    <w:rsid w:val="00D21927"/>
    <w:rsid w:val="00D22C36"/>
    <w:rsid w:val="00D22EEE"/>
    <w:rsid w:val="00D23105"/>
    <w:rsid w:val="00D247C2"/>
    <w:rsid w:val="00D26CBF"/>
    <w:rsid w:val="00D27BE0"/>
    <w:rsid w:val="00D30A81"/>
    <w:rsid w:val="00D31400"/>
    <w:rsid w:val="00D31962"/>
    <w:rsid w:val="00D31F14"/>
    <w:rsid w:val="00D31F40"/>
    <w:rsid w:val="00D32C8B"/>
    <w:rsid w:val="00D3346A"/>
    <w:rsid w:val="00D348B1"/>
    <w:rsid w:val="00D35331"/>
    <w:rsid w:val="00D35B97"/>
    <w:rsid w:val="00D35E26"/>
    <w:rsid w:val="00D36190"/>
    <w:rsid w:val="00D36FF7"/>
    <w:rsid w:val="00D376A0"/>
    <w:rsid w:val="00D37B04"/>
    <w:rsid w:val="00D37CA7"/>
    <w:rsid w:val="00D37F3C"/>
    <w:rsid w:val="00D4087E"/>
    <w:rsid w:val="00D41F9F"/>
    <w:rsid w:val="00D43457"/>
    <w:rsid w:val="00D44050"/>
    <w:rsid w:val="00D44B80"/>
    <w:rsid w:val="00D4507D"/>
    <w:rsid w:val="00D476ED"/>
    <w:rsid w:val="00D47A4C"/>
    <w:rsid w:val="00D502CA"/>
    <w:rsid w:val="00D50E3B"/>
    <w:rsid w:val="00D51415"/>
    <w:rsid w:val="00D51933"/>
    <w:rsid w:val="00D51CF4"/>
    <w:rsid w:val="00D520F0"/>
    <w:rsid w:val="00D52660"/>
    <w:rsid w:val="00D53282"/>
    <w:rsid w:val="00D53880"/>
    <w:rsid w:val="00D55D05"/>
    <w:rsid w:val="00D564E5"/>
    <w:rsid w:val="00D56D85"/>
    <w:rsid w:val="00D56F0D"/>
    <w:rsid w:val="00D57127"/>
    <w:rsid w:val="00D6019E"/>
    <w:rsid w:val="00D602F9"/>
    <w:rsid w:val="00D60A5E"/>
    <w:rsid w:val="00D60F6F"/>
    <w:rsid w:val="00D61AE7"/>
    <w:rsid w:val="00D620B2"/>
    <w:rsid w:val="00D63757"/>
    <w:rsid w:val="00D641DA"/>
    <w:rsid w:val="00D6487C"/>
    <w:rsid w:val="00D64DC7"/>
    <w:rsid w:val="00D65077"/>
    <w:rsid w:val="00D65426"/>
    <w:rsid w:val="00D661B2"/>
    <w:rsid w:val="00D66DC7"/>
    <w:rsid w:val="00D672D0"/>
    <w:rsid w:val="00D67C99"/>
    <w:rsid w:val="00D67E03"/>
    <w:rsid w:val="00D705E2"/>
    <w:rsid w:val="00D70920"/>
    <w:rsid w:val="00D7132B"/>
    <w:rsid w:val="00D71F27"/>
    <w:rsid w:val="00D72F02"/>
    <w:rsid w:val="00D72FF5"/>
    <w:rsid w:val="00D738C6"/>
    <w:rsid w:val="00D73922"/>
    <w:rsid w:val="00D73AB8"/>
    <w:rsid w:val="00D740E7"/>
    <w:rsid w:val="00D75897"/>
    <w:rsid w:val="00D75F5D"/>
    <w:rsid w:val="00D764F0"/>
    <w:rsid w:val="00D76650"/>
    <w:rsid w:val="00D77896"/>
    <w:rsid w:val="00D816CF"/>
    <w:rsid w:val="00D81898"/>
    <w:rsid w:val="00D81BF3"/>
    <w:rsid w:val="00D8315C"/>
    <w:rsid w:val="00D845DB"/>
    <w:rsid w:val="00D85B0D"/>
    <w:rsid w:val="00D85F76"/>
    <w:rsid w:val="00D867F5"/>
    <w:rsid w:val="00D87940"/>
    <w:rsid w:val="00D879B3"/>
    <w:rsid w:val="00D90AA8"/>
    <w:rsid w:val="00D90EBA"/>
    <w:rsid w:val="00D9238A"/>
    <w:rsid w:val="00D92C72"/>
    <w:rsid w:val="00D9305B"/>
    <w:rsid w:val="00D96ED9"/>
    <w:rsid w:val="00D9772F"/>
    <w:rsid w:val="00D9783D"/>
    <w:rsid w:val="00D97DBC"/>
    <w:rsid w:val="00D97F01"/>
    <w:rsid w:val="00DA22EA"/>
    <w:rsid w:val="00DA258C"/>
    <w:rsid w:val="00DA3104"/>
    <w:rsid w:val="00DA3714"/>
    <w:rsid w:val="00DA3EDE"/>
    <w:rsid w:val="00DA4022"/>
    <w:rsid w:val="00DA492E"/>
    <w:rsid w:val="00DA4945"/>
    <w:rsid w:val="00DA59AB"/>
    <w:rsid w:val="00DA5DA4"/>
    <w:rsid w:val="00DA6ADC"/>
    <w:rsid w:val="00DA7140"/>
    <w:rsid w:val="00DA7D7D"/>
    <w:rsid w:val="00DB04EE"/>
    <w:rsid w:val="00DB05DD"/>
    <w:rsid w:val="00DB094B"/>
    <w:rsid w:val="00DB1067"/>
    <w:rsid w:val="00DB13C5"/>
    <w:rsid w:val="00DB189E"/>
    <w:rsid w:val="00DB2384"/>
    <w:rsid w:val="00DB33F5"/>
    <w:rsid w:val="00DB3DAA"/>
    <w:rsid w:val="00DB40CC"/>
    <w:rsid w:val="00DB4280"/>
    <w:rsid w:val="00DB53AC"/>
    <w:rsid w:val="00DB5846"/>
    <w:rsid w:val="00DB61BD"/>
    <w:rsid w:val="00DB6657"/>
    <w:rsid w:val="00DB7F61"/>
    <w:rsid w:val="00DC009B"/>
    <w:rsid w:val="00DC19D0"/>
    <w:rsid w:val="00DC37DD"/>
    <w:rsid w:val="00DC4454"/>
    <w:rsid w:val="00DC6EAE"/>
    <w:rsid w:val="00DC7D2F"/>
    <w:rsid w:val="00DC7E4A"/>
    <w:rsid w:val="00DD03C7"/>
    <w:rsid w:val="00DD0801"/>
    <w:rsid w:val="00DD252B"/>
    <w:rsid w:val="00DD26AC"/>
    <w:rsid w:val="00DD461E"/>
    <w:rsid w:val="00DD4637"/>
    <w:rsid w:val="00DD4998"/>
    <w:rsid w:val="00DD535C"/>
    <w:rsid w:val="00DD5F46"/>
    <w:rsid w:val="00DD67C7"/>
    <w:rsid w:val="00DD6A27"/>
    <w:rsid w:val="00DD6D95"/>
    <w:rsid w:val="00DD7BD7"/>
    <w:rsid w:val="00DE03C9"/>
    <w:rsid w:val="00DE0872"/>
    <w:rsid w:val="00DE19B9"/>
    <w:rsid w:val="00DE2950"/>
    <w:rsid w:val="00DE2AE1"/>
    <w:rsid w:val="00DE301B"/>
    <w:rsid w:val="00DE325D"/>
    <w:rsid w:val="00DE36E4"/>
    <w:rsid w:val="00DE3DC5"/>
    <w:rsid w:val="00DE4C98"/>
    <w:rsid w:val="00DE4F8D"/>
    <w:rsid w:val="00DE6903"/>
    <w:rsid w:val="00DE6E57"/>
    <w:rsid w:val="00DE7197"/>
    <w:rsid w:val="00DE7812"/>
    <w:rsid w:val="00DF049C"/>
    <w:rsid w:val="00DF0ED1"/>
    <w:rsid w:val="00DF15BA"/>
    <w:rsid w:val="00DF1685"/>
    <w:rsid w:val="00DF1A0D"/>
    <w:rsid w:val="00DF1C7B"/>
    <w:rsid w:val="00DF23A6"/>
    <w:rsid w:val="00DF23DF"/>
    <w:rsid w:val="00DF265E"/>
    <w:rsid w:val="00DF37D0"/>
    <w:rsid w:val="00DF41AC"/>
    <w:rsid w:val="00DF5024"/>
    <w:rsid w:val="00DF51A9"/>
    <w:rsid w:val="00DF52B1"/>
    <w:rsid w:val="00DF5746"/>
    <w:rsid w:val="00DF5CE2"/>
    <w:rsid w:val="00DF693D"/>
    <w:rsid w:val="00E00177"/>
    <w:rsid w:val="00E00AC1"/>
    <w:rsid w:val="00E018C3"/>
    <w:rsid w:val="00E01BD6"/>
    <w:rsid w:val="00E01CBB"/>
    <w:rsid w:val="00E020D3"/>
    <w:rsid w:val="00E028E7"/>
    <w:rsid w:val="00E04363"/>
    <w:rsid w:val="00E04866"/>
    <w:rsid w:val="00E048CA"/>
    <w:rsid w:val="00E0571E"/>
    <w:rsid w:val="00E05A3A"/>
    <w:rsid w:val="00E05E3C"/>
    <w:rsid w:val="00E05E52"/>
    <w:rsid w:val="00E06BF6"/>
    <w:rsid w:val="00E070AF"/>
    <w:rsid w:val="00E10217"/>
    <w:rsid w:val="00E10D2A"/>
    <w:rsid w:val="00E11681"/>
    <w:rsid w:val="00E12236"/>
    <w:rsid w:val="00E13C19"/>
    <w:rsid w:val="00E13EA5"/>
    <w:rsid w:val="00E1458A"/>
    <w:rsid w:val="00E14CD0"/>
    <w:rsid w:val="00E1512B"/>
    <w:rsid w:val="00E172F6"/>
    <w:rsid w:val="00E17599"/>
    <w:rsid w:val="00E17688"/>
    <w:rsid w:val="00E17B87"/>
    <w:rsid w:val="00E21BE5"/>
    <w:rsid w:val="00E2206F"/>
    <w:rsid w:val="00E23110"/>
    <w:rsid w:val="00E2461C"/>
    <w:rsid w:val="00E24745"/>
    <w:rsid w:val="00E2623C"/>
    <w:rsid w:val="00E26A17"/>
    <w:rsid w:val="00E27F09"/>
    <w:rsid w:val="00E30031"/>
    <w:rsid w:val="00E30211"/>
    <w:rsid w:val="00E30CDE"/>
    <w:rsid w:val="00E31BD5"/>
    <w:rsid w:val="00E32EA8"/>
    <w:rsid w:val="00E3320E"/>
    <w:rsid w:val="00E333CE"/>
    <w:rsid w:val="00E33684"/>
    <w:rsid w:val="00E3399D"/>
    <w:rsid w:val="00E34241"/>
    <w:rsid w:val="00E349FD"/>
    <w:rsid w:val="00E34BBC"/>
    <w:rsid w:val="00E350A7"/>
    <w:rsid w:val="00E352E1"/>
    <w:rsid w:val="00E36044"/>
    <w:rsid w:val="00E363A6"/>
    <w:rsid w:val="00E36639"/>
    <w:rsid w:val="00E37B52"/>
    <w:rsid w:val="00E41620"/>
    <w:rsid w:val="00E41C30"/>
    <w:rsid w:val="00E42024"/>
    <w:rsid w:val="00E42353"/>
    <w:rsid w:val="00E4237E"/>
    <w:rsid w:val="00E4260C"/>
    <w:rsid w:val="00E426BA"/>
    <w:rsid w:val="00E42B45"/>
    <w:rsid w:val="00E42C32"/>
    <w:rsid w:val="00E42CC7"/>
    <w:rsid w:val="00E43646"/>
    <w:rsid w:val="00E443C0"/>
    <w:rsid w:val="00E44716"/>
    <w:rsid w:val="00E45850"/>
    <w:rsid w:val="00E46249"/>
    <w:rsid w:val="00E4647D"/>
    <w:rsid w:val="00E467FB"/>
    <w:rsid w:val="00E47354"/>
    <w:rsid w:val="00E474BD"/>
    <w:rsid w:val="00E47B79"/>
    <w:rsid w:val="00E50147"/>
    <w:rsid w:val="00E50677"/>
    <w:rsid w:val="00E50993"/>
    <w:rsid w:val="00E50BCA"/>
    <w:rsid w:val="00E52B82"/>
    <w:rsid w:val="00E52E8F"/>
    <w:rsid w:val="00E5407E"/>
    <w:rsid w:val="00E54434"/>
    <w:rsid w:val="00E54E4D"/>
    <w:rsid w:val="00E54F32"/>
    <w:rsid w:val="00E55100"/>
    <w:rsid w:val="00E556E8"/>
    <w:rsid w:val="00E5654F"/>
    <w:rsid w:val="00E57AB1"/>
    <w:rsid w:val="00E6053F"/>
    <w:rsid w:val="00E608C3"/>
    <w:rsid w:val="00E60F93"/>
    <w:rsid w:val="00E61B98"/>
    <w:rsid w:val="00E61D6E"/>
    <w:rsid w:val="00E620E1"/>
    <w:rsid w:val="00E6257A"/>
    <w:rsid w:val="00E63008"/>
    <w:rsid w:val="00E634FB"/>
    <w:rsid w:val="00E66612"/>
    <w:rsid w:val="00E66852"/>
    <w:rsid w:val="00E66D77"/>
    <w:rsid w:val="00E67CE3"/>
    <w:rsid w:val="00E67FF7"/>
    <w:rsid w:val="00E7004C"/>
    <w:rsid w:val="00E703EB"/>
    <w:rsid w:val="00E71A53"/>
    <w:rsid w:val="00E71EF9"/>
    <w:rsid w:val="00E735DE"/>
    <w:rsid w:val="00E73D2F"/>
    <w:rsid w:val="00E740DA"/>
    <w:rsid w:val="00E748BC"/>
    <w:rsid w:val="00E75BA9"/>
    <w:rsid w:val="00E7632A"/>
    <w:rsid w:val="00E76CB9"/>
    <w:rsid w:val="00E76D58"/>
    <w:rsid w:val="00E77FE4"/>
    <w:rsid w:val="00E803EF"/>
    <w:rsid w:val="00E80BA4"/>
    <w:rsid w:val="00E813A3"/>
    <w:rsid w:val="00E824F3"/>
    <w:rsid w:val="00E829F2"/>
    <w:rsid w:val="00E834B3"/>
    <w:rsid w:val="00E84966"/>
    <w:rsid w:val="00E84CAC"/>
    <w:rsid w:val="00E8722C"/>
    <w:rsid w:val="00E87F94"/>
    <w:rsid w:val="00E90AA3"/>
    <w:rsid w:val="00E90F36"/>
    <w:rsid w:val="00E916BE"/>
    <w:rsid w:val="00E920C8"/>
    <w:rsid w:val="00E92105"/>
    <w:rsid w:val="00E9271D"/>
    <w:rsid w:val="00E92E58"/>
    <w:rsid w:val="00E9315D"/>
    <w:rsid w:val="00E932C6"/>
    <w:rsid w:val="00E9392B"/>
    <w:rsid w:val="00E948B3"/>
    <w:rsid w:val="00E953D3"/>
    <w:rsid w:val="00E95F55"/>
    <w:rsid w:val="00E96E2D"/>
    <w:rsid w:val="00E975C4"/>
    <w:rsid w:val="00E9769F"/>
    <w:rsid w:val="00EA10BB"/>
    <w:rsid w:val="00EA16B3"/>
    <w:rsid w:val="00EA21E4"/>
    <w:rsid w:val="00EA29D1"/>
    <w:rsid w:val="00EA359E"/>
    <w:rsid w:val="00EA38FD"/>
    <w:rsid w:val="00EA3909"/>
    <w:rsid w:val="00EA3A45"/>
    <w:rsid w:val="00EA3DC2"/>
    <w:rsid w:val="00EA52BD"/>
    <w:rsid w:val="00EA54A8"/>
    <w:rsid w:val="00EA6234"/>
    <w:rsid w:val="00EA6996"/>
    <w:rsid w:val="00EB007A"/>
    <w:rsid w:val="00EB07CE"/>
    <w:rsid w:val="00EB07FA"/>
    <w:rsid w:val="00EB191A"/>
    <w:rsid w:val="00EB29F5"/>
    <w:rsid w:val="00EB2F62"/>
    <w:rsid w:val="00EB4096"/>
    <w:rsid w:val="00EB5503"/>
    <w:rsid w:val="00EB6406"/>
    <w:rsid w:val="00EB6F96"/>
    <w:rsid w:val="00EC04A4"/>
    <w:rsid w:val="00EC08F7"/>
    <w:rsid w:val="00EC1CEE"/>
    <w:rsid w:val="00EC21F8"/>
    <w:rsid w:val="00EC389D"/>
    <w:rsid w:val="00EC3F73"/>
    <w:rsid w:val="00EC5477"/>
    <w:rsid w:val="00EC608C"/>
    <w:rsid w:val="00EC7211"/>
    <w:rsid w:val="00ED0677"/>
    <w:rsid w:val="00ED0B16"/>
    <w:rsid w:val="00ED0C26"/>
    <w:rsid w:val="00ED3429"/>
    <w:rsid w:val="00ED465F"/>
    <w:rsid w:val="00ED485C"/>
    <w:rsid w:val="00ED4998"/>
    <w:rsid w:val="00ED5CFA"/>
    <w:rsid w:val="00ED6A52"/>
    <w:rsid w:val="00ED758E"/>
    <w:rsid w:val="00ED7DAD"/>
    <w:rsid w:val="00EE03C5"/>
    <w:rsid w:val="00EE09F1"/>
    <w:rsid w:val="00EE1C27"/>
    <w:rsid w:val="00EE2AB5"/>
    <w:rsid w:val="00EE42C3"/>
    <w:rsid w:val="00EE476D"/>
    <w:rsid w:val="00EE47DA"/>
    <w:rsid w:val="00EE50E1"/>
    <w:rsid w:val="00EE5A16"/>
    <w:rsid w:val="00EE6097"/>
    <w:rsid w:val="00EE65AD"/>
    <w:rsid w:val="00EE6642"/>
    <w:rsid w:val="00EE7003"/>
    <w:rsid w:val="00EE7520"/>
    <w:rsid w:val="00EE7DD7"/>
    <w:rsid w:val="00EE7ED7"/>
    <w:rsid w:val="00EF07FB"/>
    <w:rsid w:val="00EF0A06"/>
    <w:rsid w:val="00EF148A"/>
    <w:rsid w:val="00EF291E"/>
    <w:rsid w:val="00EF2AA7"/>
    <w:rsid w:val="00EF331C"/>
    <w:rsid w:val="00EF389F"/>
    <w:rsid w:val="00EF51FE"/>
    <w:rsid w:val="00EF56BA"/>
    <w:rsid w:val="00EF64BF"/>
    <w:rsid w:val="00EF6EA3"/>
    <w:rsid w:val="00EF776E"/>
    <w:rsid w:val="00F00EAE"/>
    <w:rsid w:val="00F01C0C"/>
    <w:rsid w:val="00F01CB7"/>
    <w:rsid w:val="00F02D18"/>
    <w:rsid w:val="00F032E9"/>
    <w:rsid w:val="00F03944"/>
    <w:rsid w:val="00F04A13"/>
    <w:rsid w:val="00F0585A"/>
    <w:rsid w:val="00F0662E"/>
    <w:rsid w:val="00F06849"/>
    <w:rsid w:val="00F10098"/>
    <w:rsid w:val="00F10CEF"/>
    <w:rsid w:val="00F11131"/>
    <w:rsid w:val="00F114CC"/>
    <w:rsid w:val="00F11B3B"/>
    <w:rsid w:val="00F11FEF"/>
    <w:rsid w:val="00F1200D"/>
    <w:rsid w:val="00F12893"/>
    <w:rsid w:val="00F12BBA"/>
    <w:rsid w:val="00F133AB"/>
    <w:rsid w:val="00F1353A"/>
    <w:rsid w:val="00F13C82"/>
    <w:rsid w:val="00F13FB5"/>
    <w:rsid w:val="00F152E7"/>
    <w:rsid w:val="00F15E70"/>
    <w:rsid w:val="00F15F98"/>
    <w:rsid w:val="00F16251"/>
    <w:rsid w:val="00F1707B"/>
    <w:rsid w:val="00F1756B"/>
    <w:rsid w:val="00F176C1"/>
    <w:rsid w:val="00F1784C"/>
    <w:rsid w:val="00F17F6A"/>
    <w:rsid w:val="00F209AC"/>
    <w:rsid w:val="00F20EAC"/>
    <w:rsid w:val="00F21221"/>
    <w:rsid w:val="00F21D9B"/>
    <w:rsid w:val="00F22BD0"/>
    <w:rsid w:val="00F2344B"/>
    <w:rsid w:val="00F237AE"/>
    <w:rsid w:val="00F237C1"/>
    <w:rsid w:val="00F23A9D"/>
    <w:rsid w:val="00F24458"/>
    <w:rsid w:val="00F246A1"/>
    <w:rsid w:val="00F24998"/>
    <w:rsid w:val="00F24C1D"/>
    <w:rsid w:val="00F24D48"/>
    <w:rsid w:val="00F2681D"/>
    <w:rsid w:val="00F30EEB"/>
    <w:rsid w:val="00F324CE"/>
    <w:rsid w:val="00F34AE0"/>
    <w:rsid w:val="00F35C9A"/>
    <w:rsid w:val="00F35E11"/>
    <w:rsid w:val="00F3634A"/>
    <w:rsid w:val="00F37965"/>
    <w:rsid w:val="00F37B99"/>
    <w:rsid w:val="00F40DB1"/>
    <w:rsid w:val="00F40FD7"/>
    <w:rsid w:val="00F41190"/>
    <w:rsid w:val="00F422A8"/>
    <w:rsid w:val="00F430C5"/>
    <w:rsid w:val="00F4535A"/>
    <w:rsid w:val="00F460B8"/>
    <w:rsid w:val="00F460F5"/>
    <w:rsid w:val="00F467E6"/>
    <w:rsid w:val="00F467EE"/>
    <w:rsid w:val="00F46826"/>
    <w:rsid w:val="00F46C92"/>
    <w:rsid w:val="00F50103"/>
    <w:rsid w:val="00F506C7"/>
    <w:rsid w:val="00F5179F"/>
    <w:rsid w:val="00F517E7"/>
    <w:rsid w:val="00F522DF"/>
    <w:rsid w:val="00F53202"/>
    <w:rsid w:val="00F532EF"/>
    <w:rsid w:val="00F53DB6"/>
    <w:rsid w:val="00F547D3"/>
    <w:rsid w:val="00F550D5"/>
    <w:rsid w:val="00F55CC8"/>
    <w:rsid w:val="00F57349"/>
    <w:rsid w:val="00F574F8"/>
    <w:rsid w:val="00F57897"/>
    <w:rsid w:val="00F618A3"/>
    <w:rsid w:val="00F618DD"/>
    <w:rsid w:val="00F61D88"/>
    <w:rsid w:val="00F61EBE"/>
    <w:rsid w:val="00F62320"/>
    <w:rsid w:val="00F6484B"/>
    <w:rsid w:val="00F64AA4"/>
    <w:rsid w:val="00F6543B"/>
    <w:rsid w:val="00F65A23"/>
    <w:rsid w:val="00F662DC"/>
    <w:rsid w:val="00F668F7"/>
    <w:rsid w:val="00F679E6"/>
    <w:rsid w:val="00F70F91"/>
    <w:rsid w:val="00F71717"/>
    <w:rsid w:val="00F72E61"/>
    <w:rsid w:val="00F73E42"/>
    <w:rsid w:val="00F769C4"/>
    <w:rsid w:val="00F77426"/>
    <w:rsid w:val="00F77D88"/>
    <w:rsid w:val="00F80064"/>
    <w:rsid w:val="00F8283F"/>
    <w:rsid w:val="00F82BB8"/>
    <w:rsid w:val="00F831CD"/>
    <w:rsid w:val="00F84450"/>
    <w:rsid w:val="00F85B81"/>
    <w:rsid w:val="00F869FD"/>
    <w:rsid w:val="00F86BF8"/>
    <w:rsid w:val="00F904CC"/>
    <w:rsid w:val="00F90DE5"/>
    <w:rsid w:val="00F92CBE"/>
    <w:rsid w:val="00F943E7"/>
    <w:rsid w:val="00F945E5"/>
    <w:rsid w:val="00F95E3F"/>
    <w:rsid w:val="00F96157"/>
    <w:rsid w:val="00F96A1E"/>
    <w:rsid w:val="00F974EA"/>
    <w:rsid w:val="00F97AEF"/>
    <w:rsid w:val="00FA0357"/>
    <w:rsid w:val="00FA0530"/>
    <w:rsid w:val="00FA066C"/>
    <w:rsid w:val="00FA10D9"/>
    <w:rsid w:val="00FA15A9"/>
    <w:rsid w:val="00FA1BDA"/>
    <w:rsid w:val="00FA1BE4"/>
    <w:rsid w:val="00FA1CA1"/>
    <w:rsid w:val="00FA2067"/>
    <w:rsid w:val="00FA2858"/>
    <w:rsid w:val="00FA2F96"/>
    <w:rsid w:val="00FA3892"/>
    <w:rsid w:val="00FA39F9"/>
    <w:rsid w:val="00FA468C"/>
    <w:rsid w:val="00FA6211"/>
    <w:rsid w:val="00FA66EC"/>
    <w:rsid w:val="00FA7E3D"/>
    <w:rsid w:val="00FB02BD"/>
    <w:rsid w:val="00FB143C"/>
    <w:rsid w:val="00FB165B"/>
    <w:rsid w:val="00FB1D78"/>
    <w:rsid w:val="00FB2407"/>
    <w:rsid w:val="00FB2DFF"/>
    <w:rsid w:val="00FB4CDC"/>
    <w:rsid w:val="00FB5317"/>
    <w:rsid w:val="00FB544C"/>
    <w:rsid w:val="00FB637A"/>
    <w:rsid w:val="00FB6995"/>
    <w:rsid w:val="00FB7605"/>
    <w:rsid w:val="00FC0034"/>
    <w:rsid w:val="00FC0540"/>
    <w:rsid w:val="00FC066A"/>
    <w:rsid w:val="00FC16BC"/>
    <w:rsid w:val="00FC1E58"/>
    <w:rsid w:val="00FC2E05"/>
    <w:rsid w:val="00FC317B"/>
    <w:rsid w:val="00FC4DEA"/>
    <w:rsid w:val="00FC502A"/>
    <w:rsid w:val="00FC6778"/>
    <w:rsid w:val="00FC67A7"/>
    <w:rsid w:val="00FC6B4A"/>
    <w:rsid w:val="00FC6EAC"/>
    <w:rsid w:val="00FC749C"/>
    <w:rsid w:val="00FD052D"/>
    <w:rsid w:val="00FD0BA9"/>
    <w:rsid w:val="00FD0E51"/>
    <w:rsid w:val="00FD1383"/>
    <w:rsid w:val="00FD1412"/>
    <w:rsid w:val="00FD19DF"/>
    <w:rsid w:val="00FD203E"/>
    <w:rsid w:val="00FD30AB"/>
    <w:rsid w:val="00FD3202"/>
    <w:rsid w:val="00FD33DC"/>
    <w:rsid w:val="00FD3BE6"/>
    <w:rsid w:val="00FD3FD7"/>
    <w:rsid w:val="00FD5265"/>
    <w:rsid w:val="00FD5590"/>
    <w:rsid w:val="00FD578D"/>
    <w:rsid w:val="00FD595E"/>
    <w:rsid w:val="00FD5DAB"/>
    <w:rsid w:val="00FD61EE"/>
    <w:rsid w:val="00FD6E00"/>
    <w:rsid w:val="00FD7FB0"/>
    <w:rsid w:val="00FE0331"/>
    <w:rsid w:val="00FE0B4A"/>
    <w:rsid w:val="00FE0B9D"/>
    <w:rsid w:val="00FE12E5"/>
    <w:rsid w:val="00FE1824"/>
    <w:rsid w:val="00FE284C"/>
    <w:rsid w:val="00FE2979"/>
    <w:rsid w:val="00FE2B87"/>
    <w:rsid w:val="00FE3613"/>
    <w:rsid w:val="00FE3799"/>
    <w:rsid w:val="00FE4021"/>
    <w:rsid w:val="00FE4063"/>
    <w:rsid w:val="00FE4200"/>
    <w:rsid w:val="00FE4AE0"/>
    <w:rsid w:val="00FE4AF6"/>
    <w:rsid w:val="00FE4BDE"/>
    <w:rsid w:val="00FE6441"/>
    <w:rsid w:val="00FE6A2E"/>
    <w:rsid w:val="00FE765C"/>
    <w:rsid w:val="00FF02C2"/>
    <w:rsid w:val="00FF286F"/>
    <w:rsid w:val="00FF2D4F"/>
    <w:rsid w:val="00FF4D0F"/>
    <w:rsid w:val="00FF5CB7"/>
    <w:rsid w:val="00FF6B51"/>
    <w:rsid w:val="00FF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184257"/>
    <w:rPr>
      <w:sz w:val="24"/>
    </w:rPr>
  </w:style>
  <w:style w:type="paragraph" w:styleId="Heading1">
    <w:name w:val="heading 1"/>
    <w:basedOn w:val="Normal"/>
    <w:next w:val="Normal"/>
    <w:link w:val="Heading1Char"/>
    <w:autoRedefine/>
    <w:uiPriority w:val="99"/>
    <w:qFormat/>
    <w:rsid w:val="00E52E8F"/>
    <w:pPr>
      <w:keepNext/>
      <w:numPr>
        <w:numId w:val="1"/>
      </w:numPr>
      <w:tabs>
        <w:tab w:val="clear" w:pos="2952"/>
      </w:tabs>
      <w:spacing w:before="600"/>
      <w:ind w:left="0" w:firstLine="3"/>
      <w:jc w:val="center"/>
      <w:outlineLvl w:val="0"/>
    </w:pPr>
    <w:rPr>
      <w:rFonts w:ascii="Arial" w:hAnsi="Arial"/>
      <w:b/>
      <w:bCs/>
      <w:kern w:val="32"/>
      <w:sz w:val="32"/>
      <w:szCs w:val="32"/>
    </w:rPr>
  </w:style>
  <w:style w:type="paragraph" w:styleId="Heading2">
    <w:name w:val="heading 2"/>
    <w:basedOn w:val="Normal"/>
    <w:next w:val="Normal"/>
    <w:link w:val="Heading2Char"/>
    <w:autoRedefine/>
    <w:uiPriority w:val="99"/>
    <w:qFormat/>
    <w:rsid w:val="001F222E"/>
    <w:pPr>
      <w:keepNext/>
      <w:numPr>
        <w:ilvl w:val="1"/>
        <w:numId w:val="1"/>
      </w:numPr>
      <w:spacing w:before="360"/>
      <w:ind w:left="725" w:hanging="721"/>
      <w:outlineLvl w:val="1"/>
    </w:pPr>
    <w:rPr>
      <w:rFonts w:ascii="Arial" w:hAnsi="Arial"/>
      <w:b/>
      <w:bCs/>
      <w:i/>
      <w:iCs/>
    </w:rPr>
  </w:style>
  <w:style w:type="paragraph" w:styleId="Heading3">
    <w:name w:val="heading 3"/>
    <w:aliases w:val="h3,l3"/>
    <w:basedOn w:val="Normal"/>
    <w:next w:val="Normal"/>
    <w:link w:val="Heading3Char"/>
    <w:autoRedefine/>
    <w:uiPriority w:val="99"/>
    <w:qFormat/>
    <w:rsid w:val="00FD595E"/>
    <w:pPr>
      <w:keepNext/>
      <w:numPr>
        <w:ilvl w:val="2"/>
        <w:numId w:val="1"/>
      </w:numPr>
      <w:spacing w:before="240"/>
      <w:ind w:left="1160" w:hanging="807"/>
      <w:outlineLvl w:val="2"/>
    </w:pPr>
    <w:rPr>
      <w:rFonts w:ascii="Arial" w:hAnsi="Arial"/>
      <w:b/>
      <w:bCs/>
    </w:rPr>
  </w:style>
  <w:style w:type="paragraph" w:styleId="Heading4">
    <w:name w:val="heading 4"/>
    <w:basedOn w:val="Normal"/>
    <w:next w:val="Normal"/>
    <w:link w:val="Heading4Char"/>
    <w:autoRedefine/>
    <w:uiPriority w:val="99"/>
    <w:qFormat/>
    <w:rsid w:val="00BC1753"/>
    <w:pPr>
      <w:keepNext/>
      <w:numPr>
        <w:ilvl w:val="3"/>
        <w:numId w:val="1"/>
      </w:numPr>
      <w:spacing w:before="240"/>
      <w:ind w:left="1711" w:hanging="1009"/>
      <w:outlineLvl w:val="3"/>
    </w:pPr>
    <w:rPr>
      <w:rFonts w:ascii="Arial" w:hAnsi="Arial"/>
      <w:b/>
      <w:bCs/>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52E8F"/>
    <w:rPr>
      <w:rFonts w:ascii="Arial" w:hAnsi="Arial"/>
      <w:b/>
      <w:bCs/>
      <w:kern w:val="32"/>
      <w:sz w:val="32"/>
      <w:szCs w:val="32"/>
    </w:rPr>
  </w:style>
  <w:style w:type="character" w:customStyle="1" w:styleId="Heading2Char">
    <w:name w:val="Heading 2 Char"/>
    <w:link w:val="Heading2"/>
    <w:uiPriority w:val="99"/>
    <w:locked/>
    <w:rsid w:val="001F222E"/>
    <w:rPr>
      <w:rFonts w:ascii="Arial" w:hAnsi="Arial"/>
      <w:b/>
      <w:bCs/>
      <w:i/>
      <w:iCs/>
      <w:sz w:val="24"/>
    </w:rPr>
  </w:style>
  <w:style w:type="character" w:customStyle="1" w:styleId="Heading3Char">
    <w:name w:val="Heading 3 Char"/>
    <w:aliases w:val="h3 Char,l3 Char"/>
    <w:link w:val="Heading3"/>
    <w:uiPriority w:val="99"/>
    <w:locked/>
    <w:rsid w:val="00FD595E"/>
    <w:rPr>
      <w:rFonts w:ascii="Arial" w:hAnsi="Arial"/>
      <w:b/>
      <w:bCs/>
      <w:sz w:val="24"/>
    </w:rPr>
  </w:style>
  <w:style w:type="character" w:customStyle="1" w:styleId="Heading4Char">
    <w:name w:val="Heading 4 Char"/>
    <w:link w:val="Heading4"/>
    <w:uiPriority w:val="99"/>
    <w:locked/>
    <w:rsid w:val="00BC1753"/>
    <w:rPr>
      <w:rFonts w:ascii="Arial" w:hAnsi="Arial"/>
      <w:b/>
      <w:bCs/>
      <w:sz w:val="24"/>
    </w:rPr>
  </w:style>
  <w:style w:type="character" w:customStyle="1" w:styleId="Heading5Char">
    <w:name w:val="Heading 5 Char"/>
    <w:link w:val="Heading5"/>
    <w:uiPriority w:val="99"/>
    <w:locked/>
    <w:rsid w:val="00C07EC3"/>
    <w:rPr>
      <w:b/>
      <w:bCs/>
      <w:i/>
      <w:iCs/>
      <w:sz w:val="26"/>
      <w:szCs w:val="26"/>
    </w:rPr>
  </w:style>
  <w:style w:type="character" w:customStyle="1" w:styleId="Heading6Char">
    <w:name w:val="Heading 6 Char"/>
    <w:link w:val="Heading6"/>
    <w:uiPriority w:val="99"/>
    <w:locked/>
    <w:rsid w:val="00C07EC3"/>
    <w:rPr>
      <w:b/>
      <w:bCs/>
      <w:sz w:val="22"/>
      <w:szCs w:val="22"/>
    </w:rPr>
  </w:style>
  <w:style w:type="character" w:customStyle="1" w:styleId="Heading7Char">
    <w:name w:val="Heading 7 Char"/>
    <w:link w:val="Heading7"/>
    <w:uiPriority w:val="99"/>
    <w:locked/>
    <w:rsid w:val="00C07EC3"/>
    <w:rPr>
      <w:sz w:val="24"/>
    </w:rPr>
  </w:style>
  <w:style w:type="character" w:customStyle="1" w:styleId="Heading8Char">
    <w:name w:val="Heading 8 Char"/>
    <w:link w:val="Heading8"/>
    <w:uiPriority w:val="99"/>
    <w:locked/>
    <w:rsid w:val="00C07EC3"/>
    <w:rPr>
      <w:i/>
      <w:iCs/>
      <w:sz w:val="24"/>
    </w:rPr>
  </w:style>
  <w:style w:type="character" w:customStyle="1" w:styleId="Heading9Char">
    <w:name w:val="Heading 9 Char"/>
    <w:link w:val="Heading9"/>
    <w:uiPriority w:val="99"/>
    <w:locked/>
    <w:rsid w:val="00C07EC3"/>
    <w:rPr>
      <w:rFonts w:ascii="Arial" w:hAnsi="Arial"/>
      <w:sz w:val="22"/>
      <w:szCs w:val="22"/>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link w:val="Footer"/>
    <w:uiPriority w:val="99"/>
    <w:semiHidden/>
    <w:locked/>
    <w:rsid w:val="00C07EC3"/>
    <w:rPr>
      <w:rFonts w:cs="Times New Roman"/>
      <w:sz w:val="24"/>
      <w:szCs w:val="24"/>
    </w:rPr>
  </w:style>
  <w:style w:type="character" w:styleId="PageNumber">
    <w:name w:val="page number"/>
    <w:uiPriority w:val="99"/>
    <w:rsid w:val="00345E00"/>
    <w:rPr>
      <w:rFonts w:cs="Times New Roman"/>
    </w:rPr>
  </w:style>
  <w:style w:type="paragraph" w:styleId="BodyText">
    <w:name w:val="Body Text"/>
    <w:aliases w:val="Body Text Char,Body Text Char1 Char,Body Text Char Char Char"/>
    <w:basedOn w:val="Normal"/>
    <w:link w:val="BodyTextChar1"/>
    <w:autoRedefine/>
    <w:rsid w:val="0034777C"/>
    <w:pPr>
      <w:spacing w:before="240"/>
      <w:ind w:left="4" w:hanging="4"/>
    </w:pPr>
    <w:rPr>
      <w:rFonts w:cs="Courier New"/>
      <w:szCs w:val="20"/>
    </w:rPr>
  </w:style>
  <w:style w:type="character" w:customStyle="1" w:styleId="BodyTextChar1">
    <w:name w:val="Body Text Char1"/>
    <w:aliases w:val="Body Text Char Char,Body Text Char1 Char Char,Body Text Char Char Char Char"/>
    <w:link w:val="BodyText"/>
    <w:locked/>
    <w:rsid w:val="0034777C"/>
    <w:rPr>
      <w:rFonts w:cs="Courier New"/>
      <w:sz w:val="24"/>
      <w:szCs w:val="20"/>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uiPriority w:val="99"/>
    <w:rsid w:val="00345E00"/>
    <w:rPr>
      <w:rFonts w:cs="Times New Roman"/>
      <w:color w:val="800080"/>
      <w:u w:val="single"/>
    </w:rPr>
  </w:style>
  <w:style w:type="paragraph" w:styleId="BalloonText">
    <w:name w:val="Balloon Text"/>
    <w:basedOn w:val="Normal"/>
    <w:link w:val="BalloonTextChar"/>
    <w:uiPriority w:val="99"/>
    <w:semiHidden/>
    <w:rsid w:val="005F16A8"/>
    <w:rPr>
      <w:sz w:val="20"/>
    </w:rPr>
  </w:style>
  <w:style w:type="character" w:customStyle="1" w:styleId="BalloonTextChar">
    <w:name w:val="Balloon Text Char"/>
    <w:link w:val="BalloonText"/>
    <w:uiPriority w:val="99"/>
    <w:semiHidden/>
    <w:locked/>
    <w:rsid w:val="005F16A8"/>
    <w:rPr>
      <w:sz w:val="20"/>
    </w:rPr>
  </w:style>
  <w:style w:type="paragraph" w:styleId="BodyText2">
    <w:name w:val="Body Text 2"/>
    <w:basedOn w:val="Normal"/>
    <w:link w:val="BodyText2Char"/>
    <w:uiPriority w:val="99"/>
    <w:rsid w:val="00DE6903"/>
    <w:pPr>
      <w:jc w:val="both"/>
    </w:pPr>
  </w:style>
  <w:style w:type="character" w:customStyle="1" w:styleId="BodyText2Char">
    <w:name w:val="Body Text 2 Char"/>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BA49A8"/>
    <w:pPr>
      <w:tabs>
        <w:tab w:val="left" w:pos="360"/>
        <w:tab w:val="right" w:leader="dot" w:pos="9360"/>
      </w:tabs>
      <w:spacing w:before="24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rPr>
  </w:style>
  <w:style w:type="character" w:customStyle="1" w:styleId="FootnoteTextChar">
    <w:name w:val="Footnote Text Char"/>
    <w:link w:val="FootnoteText"/>
    <w:uiPriority w:val="99"/>
    <w:semiHidden/>
    <w:locked/>
    <w:rsid w:val="00C07EC3"/>
    <w:rPr>
      <w:rFonts w:cs="Times New Roman"/>
      <w:sz w:val="20"/>
      <w:szCs w:val="20"/>
    </w:rPr>
  </w:style>
  <w:style w:type="character" w:styleId="FootnoteReference">
    <w:name w:val="footnote reference"/>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rPr>
  </w:style>
  <w:style w:type="paragraph" w:styleId="Caption">
    <w:name w:val="caption"/>
    <w:basedOn w:val="Normal"/>
    <w:next w:val="Normal"/>
    <w:link w:val="CaptionChar"/>
    <w:uiPriority w:val="99"/>
    <w:qFormat/>
    <w:rsid w:val="00424F7B"/>
    <w:pPr>
      <w:spacing w:before="120" w:after="120"/>
    </w:pPr>
    <w:rPr>
      <w:b/>
      <w:bCs/>
      <w:sz w:val="20"/>
    </w:rPr>
  </w:style>
  <w:style w:type="character" w:customStyle="1" w:styleId="CaptionChar">
    <w:name w:val="Caption Char"/>
    <w:link w:val="Caption"/>
    <w:uiPriority w:val="99"/>
    <w:locked/>
    <w:rsid w:val="00956BA3"/>
    <w:rPr>
      <w:rFonts w:cs="Times New Roman"/>
      <w:b/>
      <w:bCs/>
      <w:lang w:val="en-US" w:eastAsia="en-US" w:bidi="ar-SA"/>
    </w:rPr>
  </w:style>
  <w:style w:type="character" w:styleId="Strong">
    <w:name w:val="Strong"/>
    <w:uiPriority w:val="99"/>
    <w:qFormat/>
    <w:rsid w:val="00DF1A0D"/>
    <w:rPr>
      <w:rFonts w:cs="Times New Roman"/>
      <w:b/>
      <w:bCs/>
    </w:rPr>
  </w:style>
  <w:style w:type="character" w:styleId="CommentReference">
    <w:name w:val="annotation reference"/>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rPr>
  </w:style>
  <w:style w:type="character" w:customStyle="1" w:styleId="CommentTextChar">
    <w:name w:val="Comment Text Char"/>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numPr>
        <w:numId w:val="0"/>
      </w:numPr>
      <w:pBdr>
        <w:bottom w:val="single" w:sz="6" w:space="3" w:color="auto"/>
      </w:pBdr>
      <w:tabs>
        <w:tab w:val="left" w:pos="360"/>
        <w:tab w:val="left" w:pos="432"/>
        <w:tab w:val="left" w:pos="1152"/>
      </w:tabs>
      <w:spacing w:before="0" w:line="420" w:lineRule="exact"/>
      <w:ind w:left="-2160"/>
      <w:jc w:val="right"/>
    </w:pPr>
    <w:rPr>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HTMLPreformattedChar">
    <w:name w:val="HTML Preformatted Char"/>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sz w:val="16"/>
      <w:szCs w:val="16"/>
    </w:rPr>
  </w:style>
  <w:style w:type="character" w:customStyle="1" w:styleId="DocumentMapChar">
    <w:name w:val="Document Map Char"/>
    <w:link w:val="DocumentMap"/>
    <w:uiPriority w:val="99"/>
    <w:locked/>
    <w:rsid w:val="00482B04"/>
    <w:rPr>
      <w:rFonts w:ascii="Tahoma" w:hAnsi="Tahoma" w:cs="Tahoma"/>
      <w:sz w:val="16"/>
      <w:szCs w:val="16"/>
    </w:rPr>
  </w:style>
  <w:style w:type="paragraph" w:customStyle="1" w:styleId="ColorfulList-Accent11">
    <w:name w:val="Colorful List - Accent 11"/>
    <w:basedOn w:val="Normal"/>
    <w:uiPriority w:val="99"/>
    <w:qFormat/>
    <w:rsid w:val="0047652F"/>
    <w:pPr>
      <w:ind w:left="720"/>
      <w:contextualSpacing/>
    </w:pPr>
  </w:style>
  <w:style w:type="paragraph" w:customStyle="1" w:styleId="ColorfulShading-Accent11">
    <w:name w:val="Colorful Shading - Accent 11"/>
    <w:hidden/>
    <w:uiPriority w:val="99"/>
    <w:semiHidden/>
    <w:rsid w:val="00237EB1"/>
    <w:rPr>
      <w:sz w:val="24"/>
      <w:szCs w:val="24"/>
    </w:rPr>
  </w:style>
  <w:style w:type="paragraph" w:styleId="TOC4">
    <w:name w:val="toc 4"/>
    <w:basedOn w:val="Normal"/>
    <w:next w:val="Normal"/>
    <w:autoRedefine/>
    <w:uiPriority w:val="39"/>
    <w:rsid w:val="008E505D"/>
    <w:pPr>
      <w:tabs>
        <w:tab w:val="left" w:pos="1627"/>
        <w:tab w:val="right" w:leader="dot" w:pos="9350"/>
      </w:tabs>
      <w:spacing w:after="100" w:line="276" w:lineRule="auto"/>
      <w:ind w:left="660" w:firstLine="240"/>
    </w:pPr>
    <w:rPr>
      <w:noProof/>
      <w:szCs w:val="24"/>
    </w:rPr>
  </w:style>
  <w:style w:type="paragraph" w:styleId="TOC5">
    <w:name w:val="toc 5"/>
    <w:basedOn w:val="Normal"/>
    <w:next w:val="Normal"/>
    <w:autoRedefine/>
    <w:uiPriority w:val="3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3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3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3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39"/>
    <w:rsid w:val="00933BAB"/>
    <w:pPr>
      <w:spacing w:after="100" w:line="276" w:lineRule="auto"/>
      <w:ind w:left="1760"/>
    </w:pPr>
    <w:rPr>
      <w:rFonts w:ascii="Calibri" w:hAnsi="Calibri"/>
      <w:sz w:val="22"/>
      <w:szCs w:val="22"/>
    </w:rPr>
  </w:style>
  <w:style w:type="character" w:styleId="HTMLCode">
    <w:name w:val="HTML Code"/>
    <w:uiPriority w:val="99"/>
    <w:locked/>
    <w:rsid w:val="007A6E03"/>
    <w:rPr>
      <w:rFonts w:ascii="Courier New" w:hAnsi="Courier New" w:cs="Courier New"/>
      <w:sz w:val="20"/>
      <w:szCs w:val="20"/>
    </w:rPr>
  </w:style>
  <w:style w:type="character" w:customStyle="1" w:styleId="apple-style-span">
    <w:name w:val="apple-style-span"/>
    <w:uiPriority w:val="99"/>
    <w:rsid w:val="000B0CCD"/>
    <w:rPr>
      <w:rFonts w:cs="Times New Roman"/>
    </w:rPr>
  </w:style>
  <w:style w:type="character" w:customStyle="1" w:styleId="moz-txt-citetags">
    <w:name w:val="moz-txt-citetags"/>
    <w:uiPriority w:val="99"/>
    <w:rsid w:val="00192E99"/>
    <w:rPr>
      <w:rFonts w:cs="Times New Roman"/>
    </w:rPr>
  </w:style>
  <w:style w:type="paragraph" w:styleId="Revision">
    <w:name w:val="Revision"/>
    <w:hidden/>
    <w:uiPriority w:val="99"/>
    <w:semiHidden/>
    <w:rsid w:val="00F15F98"/>
    <w:rPr>
      <w:sz w:val="24"/>
      <w:szCs w:val="24"/>
    </w:rPr>
  </w:style>
  <w:style w:type="character" w:customStyle="1" w:styleId="StyleCommentReference">
    <w:name w:val="Style Comment Reference +"/>
    <w:basedOn w:val="CommentReference"/>
    <w:rsid w:val="005F16A8"/>
    <w:rPr>
      <w:rFonts w:cs="Times New Roman"/>
      <w:sz w:val="28"/>
      <w:szCs w:val="16"/>
    </w:rPr>
  </w:style>
  <w:style w:type="paragraph" w:styleId="ListParagraph">
    <w:name w:val="List Paragraph"/>
    <w:basedOn w:val="Normal"/>
    <w:uiPriority w:val="34"/>
    <w:qFormat/>
    <w:rsid w:val="0079353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184257"/>
    <w:rPr>
      <w:sz w:val="24"/>
    </w:rPr>
  </w:style>
  <w:style w:type="paragraph" w:styleId="Heading1">
    <w:name w:val="heading 1"/>
    <w:basedOn w:val="Normal"/>
    <w:next w:val="Normal"/>
    <w:link w:val="Heading1Char"/>
    <w:autoRedefine/>
    <w:uiPriority w:val="99"/>
    <w:qFormat/>
    <w:rsid w:val="00E52E8F"/>
    <w:pPr>
      <w:keepNext/>
      <w:numPr>
        <w:numId w:val="1"/>
      </w:numPr>
      <w:tabs>
        <w:tab w:val="clear" w:pos="2952"/>
      </w:tabs>
      <w:spacing w:before="600"/>
      <w:ind w:left="0" w:firstLine="3"/>
      <w:jc w:val="center"/>
      <w:outlineLvl w:val="0"/>
    </w:pPr>
    <w:rPr>
      <w:rFonts w:ascii="Arial" w:hAnsi="Arial"/>
      <w:b/>
      <w:bCs/>
      <w:kern w:val="32"/>
      <w:sz w:val="32"/>
      <w:szCs w:val="32"/>
    </w:rPr>
  </w:style>
  <w:style w:type="paragraph" w:styleId="Heading2">
    <w:name w:val="heading 2"/>
    <w:basedOn w:val="Normal"/>
    <w:next w:val="Normal"/>
    <w:link w:val="Heading2Char"/>
    <w:autoRedefine/>
    <w:uiPriority w:val="99"/>
    <w:qFormat/>
    <w:rsid w:val="001F222E"/>
    <w:pPr>
      <w:keepNext/>
      <w:numPr>
        <w:ilvl w:val="1"/>
        <w:numId w:val="1"/>
      </w:numPr>
      <w:spacing w:before="360"/>
      <w:ind w:left="725" w:hanging="721"/>
      <w:outlineLvl w:val="1"/>
    </w:pPr>
    <w:rPr>
      <w:rFonts w:ascii="Arial" w:hAnsi="Arial"/>
      <w:b/>
      <w:bCs/>
      <w:i/>
      <w:iCs/>
    </w:rPr>
  </w:style>
  <w:style w:type="paragraph" w:styleId="Heading3">
    <w:name w:val="heading 3"/>
    <w:aliases w:val="h3,l3"/>
    <w:basedOn w:val="Normal"/>
    <w:next w:val="Normal"/>
    <w:link w:val="Heading3Char"/>
    <w:autoRedefine/>
    <w:uiPriority w:val="99"/>
    <w:qFormat/>
    <w:rsid w:val="00FD595E"/>
    <w:pPr>
      <w:keepNext/>
      <w:numPr>
        <w:ilvl w:val="2"/>
        <w:numId w:val="1"/>
      </w:numPr>
      <w:spacing w:before="240"/>
      <w:ind w:left="1160" w:hanging="807"/>
      <w:outlineLvl w:val="2"/>
    </w:pPr>
    <w:rPr>
      <w:rFonts w:ascii="Arial" w:hAnsi="Arial"/>
      <w:b/>
      <w:bCs/>
    </w:rPr>
  </w:style>
  <w:style w:type="paragraph" w:styleId="Heading4">
    <w:name w:val="heading 4"/>
    <w:basedOn w:val="Normal"/>
    <w:next w:val="Normal"/>
    <w:link w:val="Heading4Char"/>
    <w:autoRedefine/>
    <w:uiPriority w:val="99"/>
    <w:qFormat/>
    <w:rsid w:val="00BC1753"/>
    <w:pPr>
      <w:keepNext/>
      <w:numPr>
        <w:ilvl w:val="3"/>
        <w:numId w:val="1"/>
      </w:numPr>
      <w:spacing w:before="240"/>
      <w:ind w:left="1711" w:hanging="1009"/>
      <w:outlineLvl w:val="3"/>
    </w:pPr>
    <w:rPr>
      <w:rFonts w:ascii="Arial" w:hAnsi="Arial"/>
      <w:b/>
      <w:bCs/>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52E8F"/>
    <w:rPr>
      <w:rFonts w:ascii="Arial" w:hAnsi="Arial"/>
      <w:b/>
      <w:bCs/>
      <w:kern w:val="32"/>
      <w:sz w:val="32"/>
      <w:szCs w:val="32"/>
    </w:rPr>
  </w:style>
  <w:style w:type="character" w:customStyle="1" w:styleId="Heading2Char">
    <w:name w:val="Heading 2 Char"/>
    <w:link w:val="Heading2"/>
    <w:uiPriority w:val="99"/>
    <w:locked/>
    <w:rsid w:val="001F222E"/>
    <w:rPr>
      <w:rFonts w:ascii="Arial" w:hAnsi="Arial"/>
      <w:b/>
      <w:bCs/>
      <w:i/>
      <w:iCs/>
      <w:sz w:val="24"/>
    </w:rPr>
  </w:style>
  <w:style w:type="character" w:customStyle="1" w:styleId="Heading3Char">
    <w:name w:val="Heading 3 Char"/>
    <w:aliases w:val="h3 Char,l3 Char"/>
    <w:link w:val="Heading3"/>
    <w:uiPriority w:val="99"/>
    <w:locked/>
    <w:rsid w:val="00FD595E"/>
    <w:rPr>
      <w:rFonts w:ascii="Arial" w:hAnsi="Arial"/>
      <w:b/>
      <w:bCs/>
      <w:sz w:val="24"/>
    </w:rPr>
  </w:style>
  <w:style w:type="character" w:customStyle="1" w:styleId="Heading4Char">
    <w:name w:val="Heading 4 Char"/>
    <w:link w:val="Heading4"/>
    <w:uiPriority w:val="99"/>
    <w:locked/>
    <w:rsid w:val="00BC1753"/>
    <w:rPr>
      <w:rFonts w:ascii="Arial" w:hAnsi="Arial"/>
      <w:b/>
      <w:bCs/>
      <w:sz w:val="24"/>
    </w:rPr>
  </w:style>
  <w:style w:type="character" w:customStyle="1" w:styleId="Heading5Char">
    <w:name w:val="Heading 5 Char"/>
    <w:link w:val="Heading5"/>
    <w:uiPriority w:val="99"/>
    <w:locked/>
    <w:rsid w:val="00C07EC3"/>
    <w:rPr>
      <w:b/>
      <w:bCs/>
      <w:i/>
      <w:iCs/>
      <w:sz w:val="26"/>
      <w:szCs w:val="26"/>
    </w:rPr>
  </w:style>
  <w:style w:type="character" w:customStyle="1" w:styleId="Heading6Char">
    <w:name w:val="Heading 6 Char"/>
    <w:link w:val="Heading6"/>
    <w:uiPriority w:val="99"/>
    <w:locked/>
    <w:rsid w:val="00C07EC3"/>
    <w:rPr>
      <w:b/>
      <w:bCs/>
      <w:sz w:val="22"/>
      <w:szCs w:val="22"/>
    </w:rPr>
  </w:style>
  <w:style w:type="character" w:customStyle="1" w:styleId="Heading7Char">
    <w:name w:val="Heading 7 Char"/>
    <w:link w:val="Heading7"/>
    <w:uiPriority w:val="99"/>
    <w:locked/>
    <w:rsid w:val="00C07EC3"/>
    <w:rPr>
      <w:sz w:val="24"/>
    </w:rPr>
  </w:style>
  <w:style w:type="character" w:customStyle="1" w:styleId="Heading8Char">
    <w:name w:val="Heading 8 Char"/>
    <w:link w:val="Heading8"/>
    <w:uiPriority w:val="99"/>
    <w:locked/>
    <w:rsid w:val="00C07EC3"/>
    <w:rPr>
      <w:i/>
      <w:iCs/>
      <w:sz w:val="24"/>
    </w:rPr>
  </w:style>
  <w:style w:type="character" w:customStyle="1" w:styleId="Heading9Char">
    <w:name w:val="Heading 9 Char"/>
    <w:link w:val="Heading9"/>
    <w:uiPriority w:val="99"/>
    <w:locked/>
    <w:rsid w:val="00C07EC3"/>
    <w:rPr>
      <w:rFonts w:ascii="Arial" w:hAnsi="Arial"/>
      <w:sz w:val="22"/>
      <w:szCs w:val="22"/>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link w:val="Footer"/>
    <w:uiPriority w:val="99"/>
    <w:semiHidden/>
    <w:locked/>
    <w:rsid w:val="00C07EC3"/>
    <w:rPr>
      <w:rFonts w:cs="Times New Roman"/>
      <w:sz w:val="24"/>
      <w:szCs w:val="24"/>
    </w:rPr>
  </w:style>
  <w:style w:type="character" w:styleId="PageNumber">
    <w:name w:val="page number"/>
    <w:uiPriority w:val="99"/>
    <w:rsid w:val="00345E00"/>
    <w:rPr>
      <w:rFonts w:cs="Times New Roman"/>
    </w:rPr>
  </w:style>
  <w:style w:type="paragraph" w:styleId="BodyText">
    <w:name w:val="Body Text"/>
    <w:aliases w:val="Body Text Char,Body Text Char1 Char,Body Text Char Char Char"/>
    <w:basedOn w:val="Normal"/>
    <w:link w:val="BodyTextChar1"/>
    <w:autoRedefine/>
    <w:rsid w:val="0034777C"/>
    <w:pPr>
      <w:spacing w:before="240"/>
      <w:ind w:left="4" w:hanging="4"/>
    </w:pPr>
    <w:rPr>
      <w:rFonts w:cs="Courier New"/>
      <w:szCs w:val="20"/>
    </w:rPr>
  </w:style>
  <w:style w:type="character" w:customStyle="1" w:styleId="BodyTextChar1">
    <w:name w:val="Body Text Char1"/>
    <w:aliases w:val="Body Text Char Char,Body Text Char1 Char Char,Body Text Char Char Char Char"/>
    <w:link w:val="BodyText"/>
    <w:locked/>
    <w:rsid w:val="0034777C"/>
    <w:rPr>
      <w:rFonts w:cs="Courier New"/>
      <w:sz w:val="24"/>
      <w:szCs w:val="20"/>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uiPriority w:val="99"/>
    <w:rsid w:val="00345E00"/>
    <w:rPr>
      <w:rFonts w:cs="Times New Roman"/>
      <w:color w:val="800080"/>
      <w:u w:val="single"/>
    </w:rPr>
  </w:style>
  <w:style w:type="paragraph" w:styleId="BalloonText">
    <w:name w:val="Balloon Text"/>
    <w:basedOn w:val="Normal"/>
    <w:link w:val="BalloonTextChar"/>
    <w:uiPriority w:val="99"/>
    <w:semiHidden/>
    <w:rsid w:val="005F16A8"/>
    <w:rPr>
      <w:sz w:val="20"/>
    </w:rPr>
  </w:style>
  <w:style w:type="character" w:customStyle="1" w:styleId="BalloonTextChar">
    <w:name w:val="Balloon Text Char"/>
    <w:link w:val="BalloonText"/>
    <w:uiPriority w:val="99"/>
    <w:semiHidden/>
    <w:locked/>
    <w:rsid w:val="005F16A8"/>
    <w:rPr>
      <w:sz w:val="20"/>
    </w:rPr>
  </w:style>
  <w:style w:type="paragraph" w:styleId="BodyText2">
    <w:name w:val="Body Text 2"/>
    <w:basedOn w:val="Normal"/>
    <w:link w:val="BodyText2Char"/>
    <w:uiPriority w:val="99"/>
    <w:rsid w:val="00DE6903"/>
    <w:pPr>
      <w:jc w:val="both"/>
    </w:pPr>
  </w:style>
  <w:style w:type="character" w:customStyle="1" w:styleId="BodyText2Char">
    <w:name w:val="Body Text 2 Char"/>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BA49A8"/>
    <w:pPr>
      <w:tabs>
        <w:tab w:val="left" w:pos="360"/>
        <w:tab w:val="right" w:leader="dot" w:pos="9360"/>
      </w:tabs>
      <w:spacing w:before="24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rPr>
  </w:style>
  <w:style w:type="character" w:customStyle="1" w:styleId="FootnoteTextChar">
    <w:name w:val="Footnote Text Char"/>
    <w:link w:val="FootnoteText"/>
    <w:uiPriority w:val="99"/>
    <w:semiHidden/>
    <w:locked/>
    <w:rsid w:val="00C07EC3"/>
    <w:rPr>
      <w:rFonts w:cs="Times New Roman"/>
      <w:sz w:val="20"/>
      <w:szCs w:val="20"/>
    </w:rPr>
  </w:style>
  <w:style w:type="character" w:styleId="FootnoteReference">
    <w:name w:val="footnote reference"/>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rPr>
  </w:style>
  <w:style w:type="paragraph" w:styleId="Caption">
    <w:name w:val="caption"/>
    <w:basedOn w:val="Normal"/>
    <w:next w:val="Normal"/>
    <w:link w:val="CaptionChar"/>
    <w:uiPriority w:val="99"/>
    <w:qFormat/>
    <w:rsid w:val="00424F7B"/>
    <w:pPr>
      <w:spacing w:before="120" w:after="120"/>
    </w:pPr>
    <w:rPr>
      <w:b/>
      <w:bCs/>
      <w:sz w:val="20"/>
    </w:rPr>
  </w:style>
  <w:style w:type="character" w:customStyle="1" w:styleId="CaptionChar">
    <w:name w:val="Caption Char"/>
    <w:link w:val="Caption"/>
    <w:uiPriority w:val="99"/>
    <w:locked/>
    <w:rsid w:val="00956BA3"/>
    <w:rPr>
      <w:rFonts w:cs="Times New Roman"/>
      <w:b/>
      <w:bCs/>
      <w:lang w:val="en-US" w:eastAsia="en-US" w:bidi="ar-SA"/>
    </w:rPr>
  </w:style>
  <w:style w:type="character" w:styleId="Strong">
    <w:name w:val="Strong"/>
    <w:uiPriority w:val="99"/>
    <w:qFormat/>
    <w:rsid w:val="00DF1A0D"/>
    <w:rPr>
      <w:rFonts w:cs="Times New Roman"/>
      <w:b/>
      <w:bCs/>
    </w:rPr>
  </w:style>
  <w:style w:type="character" w:styleId="CommentReference">
    <w:name w:val="annotation reference"/>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rPr>
  </w:style>
  <w:style w:type="character" w:customStyle="1" w:styleId="CommentTextChar">
    <w:name w:val="Comment Text Char"/>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numPr>
        <w:numId w:val="0"/>
      </w:numPr>
      <w:pBdr>
        <w:bottom w:val="single" w:sz="6" w:space="3" w:color="auto"/>
      </w:pBdr>
      <w:tabs>
        <w:tab w:val="left" w:pos="360"/>
        <w:tab w:val="left" w:pos="432"/>
        <w:tab w:val="left" w:pos="1152"/>
      </w:tabs>
      <w:spacing w:before="0" w:line="420" w:lineRule="exact"/>
      <w:ind w:left="-2160"/>
      <w:jc w:val="right"/>
    </w:pPr>
    <w:rPr>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HTMLPreformattedChar">
    <w:name w:val="HTML Preformatted Char"/>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sz w:val="16"/>
      <w:szCs w:val="16"/>
    </w:rPr>
  </w:style>
  <w:style w:type="character" w:customStyle="1" w:styleId="DocumentMapChar">
    <w:name w:val="Document Map Char"/>
    <w:link w:val="DocumentMap"/>
    <w:uiPriority w:val="99"/>
    <w:locked/>
    <w:rsid w:val="00482B04"/>
    <w:rPr>
      <w:rFonts w:ascii="Tahoma" w:hAnsi="Tahoma" w:cs="Tahoma"/>
      <w:sz w:val="16"/>
      <w:szCs w:val="16"/>
    </w:rPr>
  </w:style>
  <w:style w:type="paragraph" w:customStyle="1" w:styleId="ColorfulList-Accent11">
    <w:name w:val="Colorful List - Accent 11"/>
    <w:basedOn w:val="Normal"/>
    <w:uiPriority w:val="99"/>
    <w:qFormat/>
    <w:rsid w:val="0047652F"/>
    <w:pPr>
      <w:ind w:left="720"/>
      <w:contextualSpacing/>
    </w:pPr>
  </w:style>
  <w:style w:type="paragraph" w:customStyle="1" w:styleId="ColorfulShading-Accent11">
    <w:name w:val="Colorful Shading - Accent 11"/>
    <w:hidden/>
    <w:uiPriority w:val="99"/>
    <w:semiHidden/>
    <w:rsid w:val="00237EB1"/>
    <w:rPr>
      <w:sz w:val="24"/>
      <w:szCs w:val="24"/>
    </w:rPr>
  </w:style>
  <w:style w:type="paragraph" w:styleId="TOC4">
    <w:name w:val="toc 4"/>
    <w:basedOn w:val="Normal"/>
    <w:next w:val="Normal"/>
    <w:autoRedefine/>
    <w:uiPriority w:val="39"/>
    <w:rsid w:val="008E505D"/>
    <w:pPr>
      <w:tabs>
        <w:tab w:val="left" w:pos="1627"/>
        <w:tab w:val="right" w:leader="dot" w:pos="9350"/>
      </w:tabs>
      <w:spacing w:after="100" w:line="276" w:lineRule="auto"/>
      <w:ind w:left="660" w:firstLine="240"/>
    </w:pPr>
    <w:rPr>
      <w:noProof/>
      <w:szCs w:val="24"/>
    </w:rPr>
  </w:style>
  <w:style w:type="paragraph" w:styleId="TOC5">
    <w:name w:val="toc 5"/>
    <w:basedOn w:val="Normal"/>
    <w:next w:val="Normal"/>
    <w:autoRedefine/>
    <w:uiPriority w:val="3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3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3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3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39"/>
    <w:rsid w:val="00933BAB"/>
    <w:pPr>
      <w:spacing w:after="100" w:line="276" w:lineRule="auto"/>
      <w:ind w:left="1760"/>
    </w:pPr>
    <w:rPr>
      <w:rFonts w:ascii="Calibri" w:hAnsi="Calibri"/>
      <w:sz w:val="22"/>
      <w:szCs w:val="22"/>
    </w:rPr>
  </w:style>
  <w:style w:type="character" w:styleId="HTMLCode">
    <w:name w:val="HTML Code"/>
    <w:uiPriority w:val="99"/>
    <w:locked/>
    <w:rsid w:val="007A6E03"/>
    <w:rPr>
      <w:rFonts w:ascii="Courier New" w:hAnsi="Courier New" w:cs="Courier New"/>
      <w:sz w:val="20"/>
      <w:szCs w:val="20"/>
    </w:rPr>
  </w:style>
  <w:style w:type="character" w:customStyle="1" w:styleId="apple-style-span">
    <w:name w:val="apple-style-span"/>
    <w:uiPriority w:val="99"/>
    <w:rsid w:val="000B0CCD"/>
    <w:rPr>
      <w:rFonts w:cs="Times New Roman"/>
    </w:rPr>
  </w:style>
  <w:style w:type="character" w:customStyle="1" w:styleId="moz-txt-citetags">
    <w:name w:val="moz-txt-citetags"/>
    <w:uiPriority w:val="99"/>
    <w:rsid w:val="00192E99"/>
    <w:rPr>
      <w:rFonts w:cs="Times New Roman"/>
    </w:rPr>
  </w:style>
  <w:style w:type="paragraph" w:styleId="Revision">
    <w:name w:val="Revision"/>
    <w:hidden/>
    <w:uiPriority w:val="99"/>
    <w:semiHidden/>
    <w:rsid w:val="00F15F98"/>
    <w:rPr>
      <w:sz w:val="24"/>
      <w:szCs w:val="24"/>
    </w:rPr>
  </w:style>
  <w:style w:type="character" w:customStyle="1" w:styleId="StyleCommentReference">
    <w:name w:val="Style Comment Reference +"/>
    <w:basedOn w:val="CommentReference"/>
    <w:rsid w:val="005F16A8"/>
    <w:rPr>
      <w:rFonts w:cs="Times New Roman"/>
      <w:sz w:val="28"/>
      <w:szCs w:val="16"/>
    </w:rPr>
  </w:style>
  <w:style w:type="paragraph" w:styleId="ListParagraph">
    <w:name w:val="List Paragraph"/>
    <w:basedOn w:val="Normal"/>
    <w:uiPriority w:val="34"/>
    <w:qFormat/>
    <w:rsid w:val="00793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49505">
      <w:bodyDiv w:val="1"/>
      <w:marLeft w:val="0"/>
      <w:marRight w:val="0"/>
      <w:marTop w:val="0"/>
      <w:marBottom w:val="0"/>
      <w:divBdr>
        <w:top w:val="none" w:sz="0" w:space="0" w:color="auto"/>
        <w:left w:val="none" w:sz="0" w:space="0" w:color="auto"/>
        <w:bottom w:val="none" w:sz="0" w:space="0" w:color="auto"/>
        <w:right w:val="none" w:sz="0" w:space="0" w:color="auto"/>
      </w:divBdr>
    </w:div>
    <w:div w:id="737824225">
      <w:marLeft w:val="0"/>
      <w:marRight w:val="0"/>
      <w:marTop w:val="0"/>
      <w:marBottom w:val="0"/>
      <w:divBdr>
        <w:top w:val="none" w:sz="0" w:space="0" w:color="auto"/>
        <w:left w:val="none" w:sz="0" w:space="0" w:color="auto"/>
        <w:bottom w:val="none" w:sz="0" w:space="0" w:color="auto"/>
        <w:right w:val="none" w:sz="0" w:space="0" w:color="auto"/>
      </w:divBdr>
    </w:div>
    <w:div w:id="737824227">
      <w:marLeft w:val="0"/>
      <w:marRight w:val="0"/>
      <w:marTop w:val="0"/>
      <w:marBottom w:val="0"/>
      <w:divBdr>
        <w:top w:val="none" w:sz="0" w:space="0" w:color="auto"/>
        <w:left w:val="none" w:sz="0" w:space="0" w:color="auto"/>
        <w:bottom w:val="none" w:sz="0" w:space="0" w:color="auto"/>
        <w:right w:val="none" w:sz="0" w:space="0" w:color="auto"/>
      </w:divBdr>
    </w:div>
    <w:div w:id="737824228">
      <w:marLeft w:val="0"/>
      <w:marRight w:val="0"/>
      <w:marTop w:val="0"/>
      <w:marBottom w:val="0"/>
      <w:divBdr>
        <w:top w:val="none" w:sz="0" w:space="0" w:color="auto"/>
        <w:left w:val="none" w:sz="0" w:space="0" w:color="auto"/>
        <w:bottom w:val="none" w:sz="0" w:space="0" w:color="auto"/>
        <w:right w:val="none" w:sz="0" w:space="0" w:color="auto"/>
      </w:divBdr>
    </w:div>
    <w:div w:id="737824229">
      <w:marLeft w:val="0"/>
      <w:marRight w:val="0"/>
      <w:marTop w:val="0"/>
      <w:marBottom w:val="0"/>
      <w:divBdr>
        <w:top w:val="none" w:sz="0" w:space="0" w:color="auto"/>
        <w:left w:val="none" w:sz="0" w:space="0" w:color="auto"/>
        <w:bottom w:val="none" w:sz="0" w:space="0" w:color="auto"/>
        <w:right w:val="none" w:sz="0" w:space="0" w:color="auto"/>
      </w:divBdr>
    </w:div>
    <w:div w:id="737824230">
      <w:marLeft w:val="0"/>
      <w:marRight w:val="0"/>
      <w:marTop w:val="0"/>
      <w:marBottom w:val="0"/>
      <w:divBdr>
        <w:top w:val="none" w:sz="0" w:space="0" w:color="auto"/>
        <w:left w:val="none" w:sz="0" w:space="0" w:color="auto"/>
        <w:bottom w:val="none" w:sz="0" w:space="0" w:color="auto"/>
        <w:right w:val="none" w:sz="0" w:space="0" w:color="auto"/>
      </w:divBdr>
    </w:div>
    <w:div w:id="737824231">
      <w:marLeft w:val="0"/>
      <w:marRight w:val="0"/>
      <w:marTop w:val="0"/>
      <w:marBottom w:val="0"/>
      <w:divBdr>
        <w:top w:val="none" w:sz="0" w:space="0" w:color="auto"/>
        <w:left w:val="none" w:sz="0" w:space="0" w:color="auto"/>
        <w:bottom w:val="none" w:sz="0" w:space="0" w:color="auto"/>
        <w:right w:val="none" w:sz="0" w:space="0" w:color="auto"/>
      </w:divBdr>
    </w:div>
    <w:div w:id="737824235">
      <w:marLeft w:val="0"/>
      <w:marRight w:val="0"/>
      <w:marTop w:val="0"/>
      <w:marBottom w:val="0"/>
      <w:divBdr>
        <w:top w:val="none" w:sz="0" w:space="0" w:color="auto"/>
        <w:left w:val="none" w:sz="0" w:space="0" w:color="auto"/>
        <w:bottom w:val="none" w:sz="0" w:space="0" w:color="auto"/>
        <w:right w:val="none" w:sz="0" w:space="0" w:color="auto"/>
      </w:divBdr>
    </w:div>
    <w:div w:id="737824236">
      <w:marLeft w:val="0"/>
      <w:marRight w:val="0"/>
      <w:marTop w:val="0"/>
      <w:marBottom w:val="0"/>
      <w:divBdr>
        <w:top w:val="none" w:sz="0" w:space="0" w:color="auto"/>
        <w:left w:val="none" w:sz="0" w:space="0" w:color="auto"/>
        <w:bottom w:val="none" w:sz="0" w:space="0" w:color="auto"/>
        <w:right w:val="none" w:sz="0" w:space="0" w:color="auto"/>
      </w:divBdr>
      <w:divsChild>
        <w:div w:id="737824351">
          <w:marLeft w:val="0"/>
          <w:marRight w:val="0"/>
          <w:marTop w:val="0"/>
          <w:marBottom w:val="0"/>
          <w:divBdr>
            <w:top w:val="none" w:sz="0" w:space="0" w:color="auto"/>
            <w:left w:val="none" w:sz="0" w:space="0" w:color="auto"/>
            <w:bottom w:val="none" w:sz="0" w:space="0" w:color="auto"/>
            <w:right w:val="none" w:sz="0" w:space="0" w:color="auto"/>
          </w:divBdr>
          <w:divsChild>
            <w:div w:id="737824237">
              <w:marLeft w:val="0"/>
              <w:marRight w:val="0"/>
              <w:marTop w:val="0"/>
              <w:marBottom w:val="0"/>
              <w:divBdr>
                <w:top w:val="none" w:sz="0" w:space="0" w:color="auto"/>
                <w:left w:val="none" w:sz="0" w:space="0" w:color="auto"/>
                <w:bottom w:val="none" w:sz="0" w:space="0" w:color="auto"/>
                <w:right w:val="none" w:sz="0" w:space="0" w:color="auto"/>
              </w:divBdr>
            </w:div>
            <w:div w:id="737824255">
              <w:marLeft w:val="0"/>
              <w:marRight w:val="0"/>
              <w:marTop w:val="0"/>
              <w:marBottom w:val="0"/>
              <w:divBdr>
                <w:top w:val="none" w:sz="0" w:space="0" w:color="auto"/>
                <w:left w:val="none" w:sz="0" w:space="0" w:color="auto"/>
                <w:bottom w:val="none" w:sz="0" w:space="0" w:color="auto"/>
                <w:right w:val="none" w:sz="0" w:space="0" w:color="auto"/>
              </w:divBdr>
            </w:div>
            <w:div w:id="737824299">
              <w:marLeft w:val="0"/>
              <w:marRight w:val="0"/>
              <w:marTop w:val="0"/>
              <w:marBottom w:val="0"/>
              <w:divBdr>
                <w:top w:val="none" w:sz="0" w:space="0" w:color="auto"/>
                <w:left w:val="none" w:sz="0" w:space="0" w:color="auto"/>
                <w:bottom w:val="none" w:sz="0" w:space="0" w:color="auto"/>
                <w:right w:val="none" w:sz="0" w:space="0" w:color="auto"/>
              </w:divBdr>
            </w:div>
            <w:div w:id="737824309">
              <w:marLeft w:val="0"/>
              <w:marRight w:val="0"/>
              <w:marTop w:val="0"/>
              <w:marBottom w:val="0"/>
              <w:divBdr>
                <w:top w:val="none" w:sz="0" w:space="0" w:color="auto"/>
                <w:left w:val="none" w:sz="0" w:space="0" w:color="auto"/>
                <w:bottom w:val="none" w:sz="0" w:space="0" w:color="auto"/>
                <w:right w:val="none" w:sz="0" w:space="0" w:color="auto"/>
              </w:divBdr>
            </w:div>
            <w:div w:id="737824316">
              <w:marLeft w:val="0"/>
              <w:marRight w:val="0"/>
              <w:marTop w:val="0"/>
              <w:marBottom w:val="0"/>
              <w:divBdr>
                <w:top w:val="none" w:sz="0" w:space="0" w:color="auto"/>
                <w:left w:val="none" w:sz="0" w:space="0" w:color="auto"/>
                <w:bottom w:val="none" w:sz="0" w:space="0" w:color="auto"/>
                <w:right w:val="none" w:sz="0" w:space="0" w:color="auto"/>
              </w:divBdr>
            </w:div>
            <w:div w:id="737824363">
              <w:marLeft w:val="0"/>
              <w:marRight w:val="0"/>
              <w:marTop w:val="0"/>
              <w:marBottom w:val="0"/>
              <w:divBdr>
                <w:top w:val="none" w:sz="0" w:space="0" w:color="auto"/>
                <w:left w:val="none" w:sz="0" w:space="0" w:color="auto"/>
                <w:bottom w:val="none" w:sz="0" w:space="0" w:color="auto"/>
                <w:right w:val="none" w:sz="0" w:space="0" w:color="auto"/>
              </w:divBdr>
            </w:div>
            <w:div w:id="737824368">
              <w:marLeft w:val="0"/>
              <w:marRight w:val="0"/>
              <w:marTop w:val="0"/>
              <w:marBottom w:val="0"/>
              <w:divBdr>
                <w:top w:val="none" w:sz="0" w:space="0" w:color="auto"/>
                <w:left w:val="none" w:sz="0" w:space="0" w:color="auto"/>
                <w:bottom w:val="none" w:sz="0" w:space="0" w:color="auto"/>
                <w:right w:val="none" w:sz="0" w:space="0" w:color="auto"/>
              </w:divBdr>
            </w:div>
            <w:div w:id="737824373">
              <w:marLeft w:val="0"/>
              <w:marRight w:val="0"/>
              <w:marTop w:val="0"/>
              <w:marBottom w:val="0"/>
              <w:divBdr>
                <w:top w:val="none" w:sz="0" w:space="0" w:color="auto"/>
                <w:left w:val="none" w:sz="0" w:space="0" w:color="auto"/>
                <w:bottom w:val="none" w:sz="0" w:space="0" w:color="auto"/>
                <w:right w:val="none" w:sz="0" w:space="0" w:color="auto"/>
              </w:divBdr>
            </w:div>
            <w:div w:id="7378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39">
      <w:marLeft w:val="0"/>
      <w:marRight w:val="0"/>
      <w:marTop w:val="0"/>
      <w:marBottom w:val="0"/>
      <w:divBdr>
        <w:top w:val="none" w:sz="0" w:space="0" w:color="auto"/>
        <w:left w:val="none" w:sz="0" w:space="0" w:color="auto"/>
        <w:bottom w:val="none" w:sz="0" w:space="0" w:color="auto"/>
        <w:right w:val="none" w:sz="0" w:space="0" w:color="auto"/>
      </w:divBdr>
    </w:div>
    <w:div w:id="737824240">
      <w:marLeft w:val="0"/>
      <w:marRight w:val="0"/>
      <w:marTop w:val="0"/>
      <w:marBottom w:val="0"/>
      <w:divBdr>
        <w:top w:val="none" w:sz="0" w:space="0" w:color="auto"/>
        <w:left w:val="none" w:sz="0" w:space="0" w:color="auto"/>
        <w:bottom w:val="none" w:sz="0" w:space="0" w:color="auto"/>
        <w:right w:val="none" w:sz="0" w:space="0" w:color="auto"/>
      </w:divBdr>
    </w:div>
    <w:div w:id="737824242">
      <w:marLeft w:val="0"/>
      <w:marRight w:val="0"/>
      <w:marTop w:val="0"/>
      <w:marBottom w:val="0"/>
      <w:divBdr>
        <w:top w:val="none" w:sz="0" w:space="0" w:color="auto"/>
        <w:left w:val="none" w:sz="0" w:space="0" w:color="auto"/>
        <w:bottom w:val="none" w:sz="0" w:space="0" w:color="auto"/>
        <w:right w:val="none" w:sz="0" w:space="0" w:color="auto"/>
      </w:divBdr>
    </w:div>
    <w:div w:id="737824243">
      <w:marLeft w:val="0"/>
      <w:marRight w:val="0"/>
      <w:marTop w:val="0"/>
      <w:marBottom w:val="0"/>
      <w:divBdr>
        <w:top w:val="none" w:sz="0" w:space="0" w:color="auto"/>
        <w:left w:val="none" w:sz="0" w:space="0" w:color="auto"/>
        <w:bottom w:val="none" w:sz="0" w:space="0" w:color="auto"/>
        <w:right w:val="none" w:sz="0" w:space="0" w:color="auto"/>
      </w:divBdr>
    </w:div>
    <w:div w:id="737824244">
      <w:marLeft w:val="0"/>
      <w:marRight w:val="0"/>
      <w:marTop w:val="0"/>
      <w:marBottom w:val="0"/>
      <w:divBdr>
        <w:top w:val="none" w:sz="0" w:space="0" w:color="auto"/>
        <w:left w:val="none" w:sz="0" w:space="0" w:color="auto"/>
        <w:bottom w:val="none" w:sz="0" w:space="0" w:color="auto"/>
        <w:right w:val="none" w:sz="0" w:space="0" w:color="auto"/>
      </w:divBdr>
    </w:div>
    <w:div w:id="737824246">
      <w:marLeft w:val="0"/>
      <w:marRight w:val="0"/>
      <w:marTop w:val="0"/>
      <w:marBottom w:val="0"/>
      <w:divBdr>
        <w:top w:val="none" w:sz="0" w:space="0" w:color="auto"/>
        <w:left w:val="none" w:sz="0" w:space="0" w:color="auto"/>
        <w:bottom w:val="none" w:sz="0" w:space="0" w:color="auto"/>
        <w:right w:val="none" w:sz="0" w:space="0" w:color="auto"/>
      </w:divBdr>
    </w:div>
    <w:div w:id="737824247">
      <w:marLeft w:val="0"/>
      <w:marRight w:val="0"/>
      <w:marTop w:val="0"/>
      <w:marBottom w:val="0"/>
      <w:divBdr>
        <w:top w:val="none" w:sz="0" w:space="0" w:color="auto"/>
        <w:left w:val="none" w:sz="0" w:space="0" w:color="auto"/>
        <w:bottom w:val="none" w:sz="0" w:space="0" w:color="auto"/>
        <w:right w:val="none" w:sz="0" w:space="0" w:color="auto"/>
      </w:divBdr>
    </w:div>
    <w:div w:id="737824248">
      <w:marLeft w:val="0"/>
      <w:marRight w:val="0"/>
      <w:marTop w:val="0"/>
      <w:marBottom w:val="0"/>
      <w:divBdr>
        <w:top w:val="none" w:sz="0" w:space="0" w:color="auto"/>
        <w:left w:val="none" w:sz="0" w:space="0" w:color="auto"/>
        <w:bottom w:val="none" w:sz="0" w:space="0" w:color="auto"/>
        <w:right w:val="none" w:sz="0" w:space="0" w:color="auto"/>
      </w:divBdr>
    </w:div>
    <w:div w:id="737824250">
      <w:marLeft w:val="0"/>
      <w:marRight w:val="0"/>
      <w:marTop w:val="0"/>
      <w:marBottom w:val="0"/>
      <w:divBdr>
        <w:top w:val="none" w:sz="0" w:space="0" w:color="auto"/>
        <w:left w:val="none" w:sz="0" w:space="0" w:color="auto"/>
        <w:bottom w:val="none" w:sz="0" w:space="0" w:color="auto"/>
        <w:right w:val="none" w:sz="0" w:space="0" w:color="auto"/>
      </w:divBdr>
    </w:div>
    <w:div w:id="737824251">
      <w:marLeft w:val="0"/>
      <w:marRight w:val="0"/>
      <w:marTop w:val="0"/>
      <w:marBottom w:val="0"/>
      <w:divBdr>
        <w:top w:val="none" w:sz="0" w:space="0" w:color="auto"/>
        <w:left w:val="none" w:sz="0" w:space="0" w:color="auto"/>
        <w:bottom w:val="none" w:sz="0" w:space="0" w:color="auto"/>
        <w:right w:val="none" w:sz="0" w:space="0" w:color="auto"/>
      </w:divBdr>
    </w:div>
    <w:div w:id="737824252">
      <w:marLeft w:val="0"/>
      <w:marRight w:val="0"/>
      <w:marTop w:val="0"/>
      <w:marBottom w:val="0"/>
      <w:divBdr>
        <w:top w:val="none" w:sz="0" w:space="0" w:color="auto"/>
        <w:left w:val="none" w:sz="0" w:space="0" w:color="auto"/>
        <w:bottom w:val="none" w:sz="0" w:space="0" w:color="auto"/>
        <w:right w:val="none" w:sz="0" w:space="0" w:color="auto"/>
      </w:divBdr>
    </w:div>
    <w:div w:id="737824253">
      <w:marLeft w:val="0"/>
      <w:marRight w:val="0"/>
      <w:marTop w:val="0"/>
      <w:marBottom w:val="0"/>
      <w:divBdr>
        <w:top w:val="none" w:sz="0" w:space="0" w:color="auto"/>
        <w:left w:val="none" w:sz="0" w:space="0" w:color="auto"/>
        <w:bottom w:val="none" w:sz="0" w:space="0" w:color="auto"/>
        <w:right w:val="none" w:sz="0" w:space="0" w:color="auto"/>
      </w:divBdr>
    </w:div>
    <w:div w:id="737824256">
      <w:marLeft w:val="0"/>
      <w:marRight w:val="0"/>
      <w:marTop w:val="0"/>
      <w:marBottom w:val="0"/>
      <w:divBdr>
        <w:top w:val="none" w:sz="0" w:space="0" w:color="auto"/>
        <w:left w:val="none" w:sz="0" w:space="0" w:color="auto"/>
        <w:bottom w:val="none" w:sz="0" w:space="0" w:color="auto"/>
        <w:right w:val="none" w:sz="0" w:space="0" w:color="auto"/>
      </w:divBdr>
    </w:div>
    <w:div w:id="737824261">
      <w:marLeft w:val="0"/>
      <w:marRight w:val="0"/>
      <w:marTop w:val="0"/>
      <w:marBottom w:val="0"/>
      <w:divBdr>
        <w:top w:val="none" w:sz="0" w:space="0" w:color="auto"/>
        <w:left w:val="none" w:sz="0" w:space="0" w:color="auto"/>
        <w:bottom w:val="none" w:sz="0" w:space="0" w:color="auto"/>
        <w:right w:val="none" w:sz="0" w:space="0" w:color="auto"/>
      </w:divBdr>
    </w:div>
    <w:div w:id="737824262">
      <w:marLeft w:val="0"/>
      <w:marRight w:val="0"/>
      <w:marTop w:val="0"/>
      <w:marBottom w:val="0"/>
      <w:divBdr>
        <w:top w:val="none" w:sz="0" w:space="0" w:color="auto"/>
        <w:left w:val="none" w:sz="0" w:space="0" w:color="auto"/>
        <w:bottom w:val="none" w:sz="0" w:space="0" w:color="auto"/>
        <w:right w:val="none" w:sz="0" w:space="0" w:color="auto"/>
      </w:divBdr>
      <w:divsChild>
        <w:div w:id="737824328">
          <w:marLeft w:val="0"/>
          <w:marRight w:val="0"/>
          <w:marTop w:val="0"/>
          <w:marBottom w:val="0"/>
          <w:divBdr>
            <w:top w:val="none" w:sz="0" w:space="0" w:color="auto"/>
            <w:left w:val="none" w:sz="0" w:space="0" w:color="auto"/>
            <w:bottom w:val="none" w:sz="0" w:space="0" w:color="auto"/>
            <w:right w:val="none" w:sz="0" w:space="0" w:color="auto"/>
          </w:divBdr>
          <w:divsChild>
            <w:div w:id="737824233">
              <w:marLeft w:val="0"/>
              <w:marRight w:val="0"/>
              <w:marTop w:val="0"/>
              <w:marBottom w:val="0"/>
              <w:divBdr>
                <w:top w:val="none" w:sz="0" w:space="0" w:color="auto"/>
                <w:left w:val="none" w:sz="0" w:space="0" w:color="auto"/>
                <w:bottom w:val="none" w:sz="0" w:space="0" w:color="auto"/>
                <w:right w:val="none" w:sz="0" w:space="0" w:color="auto"/>
              </w:divBdr>
            </w:div>
            <w:div w:id="737824234">
              <w:marLeft w:val="0"/>
              <w:marRight w:val="0"/>
              <w:marTop w:val="0"/>
              <w:marBottom w:val="0"/>
              <w:divBdr>
                <w:top w:val="none" w:sz="0" w:space="0" w:color="auto"/>
                <w:left w:val="none" w:sz="0" w:space="0" w:color="auto"/>
                <w:bottom w:val="none" w:sz="0" w:space="0" w:color="auto"/>
                <w:right w:val="none" w:sz="0" w:space="0" w:color="auto"/>
              </w:divBdr>
            </w:div>
            <w:div w:id="737824245">
              <w:marLeft w:val="0"/>
              <w:marRight w:val="0"/>
              <w:marTop w:val="0"/>
              <w:marBottom w:val="0"/>
              <w:divBdr>
                <w:top w:val="none" w:sz="0" w:space="0" w:color="auto"/>
                <w:left w:val="none" w:sz="0" w:space="0" w:color="auto"/>
                <w:bottom w:val="none" w:sz="0" w:space="0" w:color="auto"/>
                <w:right w:val="none" w:sz="0" w:space="0" w:color="auto"/>
              </w:divBdr>
            </w:div>
            <w:div w:id="737824258">
              <w:marLeft w:val="0"/>
              <w:marRight w:val="0"/>
              <w:marTop w:val="0"/>
              <w:marBottom w:val="0"/>
              <w:divBdr>
                <w:top w:val="none" w:sz="0" w:space="0" w:color="auto"/>
                <w:left w:val="none" w:sz="0" w:space="0" w:color="auto"/>
                <w:bottom w:val="none" w:sz="0" w:space="0" w:color="auto"/>
                <w:right w:val="none" w:sz="0" w:space="0" w:color="auto"/>
              </w:divBdr>
            </w:div>
            <w:div w:id="737824259">
              <w:marLeft w:val="0"/>
              <w:marRight w:val="0"/>
              <w:marTop w:val="0"/>
              <w:marBottom w:val="0"/>
              <w:divBdr>
                <w:top w:val="none" w:sz="0" w:space="0" w:color="auto"/>
                <w:left w:val="none" w:sz="0" w:space="0" w:color="auto"/>
                <w:bottom w:val="none" w:sz="0" w:space="0" w:color="auto"/>
                <w:right w:val="none" w:sz="0" w:space="0" w:color="auto"/>
              </w:divBdr>
            </w:div>
            <w:div w:id="737824270">
              <w:marLeft w:val="0"/>
              <w:marRight w:val="0"/>
              <w:marTop w:val="0"/>
              <w:marBottom w:val="0"/>
              <w:divBdr>
                <w:top w:val="none" w:sz="0" w:space="0" w:color="auto"/>
                <w:left w:val="none" w:sz="0" w:space="0" w:color="auto"/>
                <w:bottom w:val="none" w:sz="0" w:space="0" w:color="auto"/>
                <w:right w:val="none" w:sz="0" w:space="0" w:color="auto"/>
              </w:divBdr>
            </w:div>
            <w:div w:id="737824275">
              <w:marLeft w:val="0"/>
              <w:marRight w:val="0"/>
              <w:marTop w:val="0"/>
              <w:marBottom w:val="0"/>
              <w:divBdr>
                <w:top w:val="none" w:sz="0" w:space="0" w:color="auto"/>
                <w:left w:val="none" w:sz="0" w:space="0" w:color="auto"/>
                <w:bottom w:val="none" w:sz="0" w:space="0" w:color="auto"/>
                <w:right w:val="none" w:sz="0" w:space="0" w:color="auto"/>
              </w:divBdr>
            </w:div>
            <w:div w:id="737824276">
              <w:marLeft w:val="0"/>
              <w:marRight w:val="0"/>
              <w:marTop w:val="0"/>
              <w:marBottom w:val="0"/>
              <w:divBdr>
                <w:top w:val="none" w:sz="0" w:space="0" w:color="auto"/>
                <w:left w:val="none" w:sz="0" w:space="0" w:color="auto"/>
                <w:bottom w:val="none" w:sz="0" w:space="0" w:color="auto"/>
                <w:right w:val="none" w:sz="0" w:space="0" w:color="auto"/>
              </w:divBdr>
            </w:div>
            <w:div w:id="737824311">
              <w:marLeft w:val="0"/>
              <w:marRight w:val="0"/>
              <w:marTop w:val="0"/>
              <w:marBottom w:val="0"/>
              <w:divBdr>
                <w:top w:val="none" w:sz="0" w:space="0" w:color="auto"/>
                <w:left w:val="none" w:sz="0" w:space="0" w:color="auto"/>
                <w:bottom w:val="none" w:sz="0" w:space="0" w:color="auto"/>
                <w:right w:val="none" w:sz="0" w:space="0" w:color="auto"/>
              </w:divBdr>
            </w:div>
            <w:div w:id="737824339">
              <w:marLeft w:val="0"/>
              <w:marRight w:val="0"/>
              <w:marTop w:val="0"/>
              <w:marBottom w:val="0"/>
              <w:divBdr>
                <w:top w:val="none" w:sz="0" w:space="0" w:color="auto"/>
                <w:left w:val="none" w:sz="0" w:space="0" w:color="auto"/>
                <w:bottom w:val="none" w:sz="0" w:space="0" w:color="auto"/>
                <w:right w:val="none" w:sz="0" w:space="0" w:color="auto"/>
              </w:divBdr>
            </w:div>
            <w:div w:id="737824350">
              <w:marLeft w:val="0"/>
              <w:marRight w:val="0"/>
              <w:marTop w:val="0"/>
              <w:marBottom w:val="0"/>
              <w:divBdr>
                <w:top w:val="none" w:sz="0" w:space="0" w:color="auto"/>
                <w:left w:val="none" w:sz="0" w:space="0" w:color="auto"/>
                <w:bottom w:val="none" w:sz="0" w:space="0" w:color="auto"/>
                <w:right w:val="none" w:sz="0" w:space="0" w:color="auto"/>
              </w:divBdr>
            </w:div>
            <w:div w:id="737824358">
              <w:marLeft w:val="0"/>
              <w:marRight w:val="0"/>
              <w:marTop w:val="0"/>
              <w:marBottom w:val="0"/>
              <w:divBdr>
                <w:top w:val="none" w:sz="0" w:space="0" w:color="auto"/>
                <w:left w:val="none" w:sz="0" w:space="0" w:color="auto"/>
                <w:bottom w:val="none" w:sz="0" w:space="0" w:color="auto"/>
                <w:right w:val="none" w:sz="0" w:space="0" w:color="auto"/>
              </w:divBdr>
            </w:div>
            <w:div w:id="737824360">
              <w:marLeft w:val="0"/>
              <w:marRight w:val="0"/>
              <w:marTop w:val="0"/>
              <w:marBottom w:val="0"/>
              <w:divBdr>
                <w:top w:val="none" w:sz="0" w:space="0" w:color="auto"/>
                <w:left w:val="none" w:sz="0" w:space="0" w:color="auto"/>
                <w:bottom w:val="none" w:sz="0" w:space="0" w:color="auto"/>
                <w:right w:val="none" w:sz="0" w:space="0" w:color="auto"/>
              </w:divBdr>
            </w:div>
            <w:div w:id="7378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63">
      <w:marLeft w:val="0"/>
      <w:marRight w:val="0"/>
      <w:marTop w:val="0"/>
      <w:marBottom w:val="0"/>
      <w:divBdr>
        <w:top w:val="none" w:sz="0" w:space="0" w:color="auto"/>
        <w:left w:val="none" w:sz="0" w:space="0" w:color="auto"/>
        <w:bottom w:val="none" w:sz="0" w:space="0" w:color="auto"/>
        <w:right w:val="none" w:sz="0" w:space="0" w:color="auto"/>
      </w:divBdr>
    </w:div>
    <w:div w:id="737824264">
      <w:marLeft w:val="0"/>
      <w:marRight w:val="0"/>
      <w:marTop w:val="0"/>
      <w:marBottom w:val="0"/>
      <w:divBdr>
        <w:top w:val="none" w:sz="0" w:space="0" w:color="auto"/>
        <w:left w:val="none" w:sz="0" w:space="0" w:color="auto"/>
        <w:bottom w:val="none" w:sz="0" w:space="0" w:color="auto"/>
        <w:right w:val="none" w:sz="0" w:space="0" w:color="auto"/>
      </w:divBdr>
      <w:divsChild>
        <w:div w:id="737824331">
          <w:marLeft w:val="0"/>
          <w:marRight w:val="0"/>
          <w:marTop w:val="0"/>
          <w:marBottom w:val="0"/>
          <w:divBdr>
            <w:top w:val="none" w:sz="0" w:space="0" w:color="auto"/>
            <w:left w:val="none" w:sz="0" w:space="0" w:color="auto"/>
            <w:bottom w:val="none" w:sz="0" w:space="0" w:color="auto"/>
            <w:right w:val="none" w:sz="0" w:space="0" w:color="auto"/>
          </w:divBdr>
          <w:divsChild>
            <w:div w:id="737824257">
              <w:marLeft w:val="0"/>
              <w:marRight w:val="0"/>
              <w:marTop w:val="0"/>
              <w:marBottom w:val="0"/>
              <w:divBdr>
                <w:top w:val="none" w:sz="0" w:space="0" w:color="auto"/>
                <w:left w:val="none" w:sz="0" w:space="0" w:color="auto"/>
                <w:bottom w:val="none" w:sz="0" w:space="0" w:color="auto"/>
                <w:right w:val="none" w:sz="0" w:space="0" w:color="auto"/>
              </w:divBdr>
            </w:div>
            <w:div w:id="737824268">
              <w:marLeft w:val="0"/>
              <w:marRight w:val="0"/>
              <w:marTop w:val="0"/>
              <w:marBottom w:val="0"/>
              <w:divBdr>
                <w:top w:val="none" w:sz="0" w:space="0" w:color="auto"/>
                <w:left w:val="none" w:sz="0" w:space="0" w:color="auto"/>
                <w:bottom w:val="none" w:sz="0" w:space="0" w:color="auto"/>
                <w:right w:val="none" w:sz="0" w:space="0" w:color="auto"/>
              </w:divBdr>
            </w:div>
            <w:div w:id="737824294">
              <w:marLeft w:val="0"/>
              <w:marRight w:val="0"/>
              <w:marTop w:val="0"/>
              <w:marBottom w:val="0"/>
              <w:divBdr>
                <w:top w:val="none" w:sz="0" w:space="0" w:color="auto"/>
                <w:left w:val="none" w:sz="0" w:space="0" w:color="auto"/>
                <w:bottom w:val="none" w:sz="0" w:space="0" w:color="auto"/>
                <w:right w:val="none" w:sz="0" w:space="0" w:color="auto"/>
              </w:divBdr>
            </w:div>
            <w:div w:id="737824300">
              <w:marLeft w:val="0"/>
              <w:marRight w:val="0"/>
              <w:marTop w:val="0"/>
              <w:marBottom w:val="0"/>
              <w:divBdr>
                <w:top w:val="none" w:sz="0" w:space="0" w:color="auto"/>
                <w:left w:val="none" w:sz="0" w:space="0" w:color="auto"/>
                <w:bottom w:val="none" w:sz="0" w:space="0" w:color="auto"/>
                <w:right w:val="none" w:sz="0" w:space="0" w:color="auto"/>
              </w:divBdr>
            </w:div>
            <w:div w:id="737824318">
              <w:marLeft w:val="0"/>
              <w:marRight w:val="0"/>
              <w:marTop w:val="0"/>
              <w:marBottom w:val="0"/>
              <w:divBdr>
                <w:top w:val="none" w:sz="0" w:space="0" w:color="auto"/>
                <w:left w:val="none" w:sz="0" w:space="0" w:color="auto"/>
                <w:bottom w:val="none" w:sz="0" w:space="0" w:color="auto"/>
                <w:right w:val="none" w:sz="0" w:space="0" w:color="auto"/>
              </w:divBdr>
            </w:div>
            <w:div w:id="737824319">
              <w:marLeft w:val="0"/>
              <w:marRight w:val="0"/>
              <w:marTop w:val="0"/>
              <w:marBottom w:val="0"/>
              <w:divBdr>
                <w:top w:val="none" w:sz="0" w:space="0" w:color="auto"/>
                <w:left w:val="none" w:sz="0" w:space="0" w:color="auto"/>
                <w:bottom w:val="none" w:sz="0" w:space="0" w:color="auto"/>
                <w:right w:val="none" w:sz="0" w:space="0" w:color="auto"/>
              </w:divBdr>
            </w:div>
            <w:div w:id="737824335">
              <w:marLeft w:val="0"/>
              <w:marRight w:val="0"/>
              <w:marTop w:val="0"/>
              <w:marBottom w:val="0"/>
              <w:divBdr>
                <w:top w:val="none" w:sz="0" w:space="0" w:color="auto"/>
                <w:left w:val="none" w:sz="0" w:space="0" w:color="auto"/>
                <w:bottom w:val="none" w:sz="0" w:space="0" w:color="auto"/>
                <w:right w:val="none" w:sz="0" w:space="0" w:color="auto"/>
              </w:divBdr>
            </w:div>
            <w:div w:id="737824336">
              <w:marLeft w:val="0"/>
              <w:marRight w:val="0"/>
              <w:marTop w:val="0"/>
              <w:marBottom w:val="0"/>
              <w:divBdr>
                <w:top w:val="none" w:sz="0" w:space="0" w:color="auto"/>
                <w:left w:val="none" w:sz="0" w:space="0" w:color="auto"/>
                <w:bottom w:val="none" w:sz="0" w:space="0" w:color="auto"/>
                <w:right w:val="none" w:sz="0" w:space="0" w:color="auto"/>
              </w:divBdr>
            </w:div>
            <w:div w:id="7378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66">
      <w:marLeft w:val="0"/>
      <w:marRight w:val="0"/>
      <w:marTop w:val="0"/>
      <w:marBottom w:val="0"/>
      <w:divBdr>
        <w:top w:val="none" w:sz="0" w:space="0" w:color="auto"/>
        <w:left w:val="none" w:sz="0" w:space="0" w:color="auto"/>
        <w:bottom w:val="none" w:sz="0" w:space="0" w:color="auto"/>
        <w:right w:val="none" w:sz="0" w:space="0" w:color="auto"/>
      </w:divBdr>
    </w:div>
    <w:div w:id="737824267">
      <w:marLeft w:val="0"/>
      <w:marRight w:val="0"/>
      <w:marTop w:val="0"/>
      <w:marBottom w:val="0"/>
      <w:divBdr>
        <w:top w:val="none" w:sz="0" w:space="0" w:color="auto"/>
        <w:left w:val="none" w:sz="0" w:space="0" w:color="auto"/>
        <w:bottom w:val="none" w:sz="0" w:space="0" w:color="auto"/>
        <w:right w:val="none" w:sz="0" w:space="0" w:color="auto"/>
      </w:divBdr>
    </w:div>
    <w:div w:id="737824269">
      <w:marLeft w:val="0"/>
      <w:marRight w:val="0"/>
      <w:marTop w:val="0"/>
      <w:marBottom w:val="0"/>
      <w:divBdr>
        <w:top w:val="none" w:sz="0" w:space="0" w:color="auto"/>
        <w:left w:val="none" w:sz="0" w:space="0" w:color="auto"/>
        <w:bottom w:val="none" w:sz="0" w:space="0" w:color="auto"/>
        <w:right w:val="none" w:sz="0" w:space="0" w:color="auto"/>
      </w:divBdr>
    </w:div>
    <w:div w:id="737824271">
      <w:marLeft w:val="0"/>
      <w:marRight w:val="0"/>
      <w:marTop w:val="0"/>
      <w:marBottom w:val="0"/>
      <w:divBdr>
        <w:top w:val="none" w:sz="0" w:space="0" w:color="auto"/>
        <w:left w:val="none" w:sz="0" w:space="0" w:color="auto"/>
        <w:bottom w:val="none" w:sz="0" w:space="0" w:color="auto"/>
        <w:right w:val="none" w:sz="0" w:space="0" w:color="auto"/>
      </w:divBdr>
      <w:divsChild>
        <w:div w:id="737824375">
          <w:marLeft w:val="0"/>
          <w:marRight w:val="0"/>
          <w:marTop w:val="0"/>
          <w:marBottom w:val="0"/>
          <w:divBdr>
            <w:top w:val="none" w:sz="0" w:space="0" w:color="auto"/>
            <w:left w:val="none" w:sz="0" w:space="0" w:color="auto"/>
            <w:bottom w:val="none" w:sz="0" w:space="0" w:color="auto"/>
            <w:right w:val="none" w:sz="0" w:space="0" w:color="auto"/>
          </w:divBdr>
          <w:divsChild>
            <w:div w:id="737824238">
              <w:marLeft w:val="0"/>
              <w:marRight w:val="0"/>
              <w:marTop w:val="0"/>
              <w:marBottom w:val="0"/>
              <w:divBdr>
                <w:top w:val="none" w:sz="0" w:space="0" w:color="auto"/>
                <w:left w:val="none" w:sz="0" w:space="0" w:color="auto"/>
                <w:bottom w:val="none" w:sz="0" w:space="0" w:color="auto"/>
                <w:right w:val="none" w:sz="0" w:space="0" w:color="auto"/>
              </w:divBdr>
            </w:div>
            <w:div w:id="737824265">
              <w:marLeft w:val="0"/>
              <w:marRight w:val="0"/>
              <w:marTop w:val="0"/>
              <w:marBottom w:val="0"/>
              <w:divBdr>
                <w:top w:val="none" w:sz="0" w:space="0" w:color="auto"/>
                <w:left w:val="none" w:sz="0" w:space="0" w:color="auto"/>
                <w:bottom w:val="none" w:sz="0" w:space="0" w:color="auto"/>
                <w:right w:val="none" w:sz="0" w:space="0" w:color="auto"/>
              </w:divBdr>
            </w:div>
            <w:div w:id="737824322">
              <w:marLeft w:val="0"/>
              <w:marRight w:val="0"/>
              <w:marTop w:val="0"/>
              <w:marBottom w:val="0"/>
              <w:divBdr>
                <w:top w:val="none" w:sz="0" w:space="0" w:color="auto"/>
                <w:left w:val="none" w:sz="0" w:space="0" w:color="auto"/>
                <w:bottom w:val="none" w:sz="0" w:space="0" w:color="auto"/>
                <w:right w:val="none" w:sz="0" w:space="0" w:color="auto"/>
              </w:divBdr>
            </w:div>
            <w:div w:id="737824333">
              <w:marLeft w:val="0"/>
              <w:marRight w:val="0"/>
              <w:marTop w:val="0"/>
              <w:marBottom w:val="0"/>
              <w:divBdr>
                <w:top w:val="none" w:sz="0" w:space="0" w:color="auto"/>
                <w:left w:val="none" w:sz="0" w:space="0" w:color="auto"/>
                <w:bottom w:val="none" w:sz="0" w:space="0" w:color="auto"/>
                <w:right w:val="none" w:sz="0" w:space="0" w:color="auto"/>
              </w:divBdr>
            </w:div>
            <w:div w:id="737824348">
              <w:marLeft w:val="0"/>
              <w:marRight w:val="0"/>
              <w:marTop w:val="0"/>
              <w:marBottom w:val="0"/>
              <w:divBdr>
                <w:top w:val="none" w:sz="0" w:space="0" w:color="auto"/>
                <w:left w:val="none" w:sz="0" w:space="0" w:color="auto"/>
                <w:bottom w:val="none" w:sz="0" w:space="0" w:color="auto"/>
                <w:right w:val="none" w:sz="0" w:space="0" w:color="auto"/>
              </w:divBdr>
            </w:div>
            <w:div w:id="7378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72">
      <w:marLeft w:val="0"/>
      <w:marRight w:val="0"/>
      <w:marTop w:val="0"/>
      <w:marBottom w:val="0"/>
      <w:divBdr>
        <w:top w:val="none" w:sz="0" w:space="0" w:color="auto"/>
        <w:left w:val="none" w:sz="0" w:space="0" w:color="auto"/>
        <w:bottom w:val="none" w:sz="0" w:space="0" w:color="auto"/>
        <w:right w:val="none" w:sz="0" w:space="0" w:color="auto"/>
      </w:divBdr>
    </w:div>
    <w:div w:id="737824273">
      <w:marLeft w:val="0"/>
      <w:marRight w:val="0"/>
      <w:marTop w:val="0"/>
      <w:marBottom w:val="0"/>
      <w:divBdr>
        <w:top w:val="none" w:sz="0" w:space="0" w:color="auto"/>
        <w:left w:val="none" w:sz="0" w:space="0" w:color="auto"/>
        <w:bottom w:val="none" w:sz="0" w:space="0" w:color="auto"/>
        <w:right w:val="none" w:sz="0" w:space="0" w:color="auto"/>
      </w:divBdr>
    </w:div>
    <w:div w:id="737824274">
      <w:marLeft w:val="0"/>
      <w:marRight w:val="0"/>
      <w:marTop w:val="0"/>
      <w:marBottom w:val="0"/>
      <w:divBdr>
        <w:top w:val="none" w:sz="0" w:space="0" w:color="auto"/>
        <w:left w:val="none" w:sz="0" w:space="0" w:color="auto"/>
        <w:bottom w:val="none" w:sz="0" w:space="0" w:color="auto"/>
        <w:right w:val="none" w:sz="0" w:space="0" w:color="auto"/>
      </w:divBdr>
    </w:div>
    <w:div w:id="737824278">
      <w:marLeft w:val="0"/>
      <w:marRight w:val="0"/>
      <w:marTop w:val="0"/>
      <w:marBottom w:val="0"/>
      <w:divBdr>
        <w:top w:val="none" w:sz="0" w:space="0" w:color="auto"/>
        <w:left w:val="none" w:sz="0" w:space="0" w:color="auto"/>
        <w:bottom w:val="none" w:sz="0" w:space="0" w:color="auto"/>
        <w:right w:val="none" w:sz="0" w:space="0" w:color="auto"/>
      </w:divBdr>
    </w:div>
    <w:div w:id="737824281">
      <w:marLeft w:val="0"/>
      <w:marRight w:val="0"/>
      <w:marTop w:val="0"/>
      <w:marBottom w:val="0"/>
      <w:divBdr>
        <w:top w:val="none" w:sz="0" w:space="0" w:color="auto"/>
        <w:left w:val="none" w:sz="0" w:space="0" w:color="auto"/>
        <w:bottom w:val="none" w:sz="0" w:space="0" w:color="auto"/>
        <w:right w:val="none" w:sz="0" w:space="0" w:color="auto"/>
      </w:divBdr>
    </w:div>
    <w:div w:id="737824282">
      <w:marLeft w:val="0"/>
      <w:marRight w:val="0"/>
      <w:marTop w:val="0"/>
      <w:marBottom w:val="0"/>
      <w:divBdr>
        <w:top w:val="none" w:sz="0" w:space="0" w:color="auto"/>
        <w:left w:val="none" w:sz="0" w:space="0" w:color="auto"/>
        <w:bottom w:val="none" w:sz="0" w:space="0" w:color="auto"/>
        <w:right w:val="none" w:sz="0" w:space="0" w:color="auto"/>
      </w:divBdr>
    </w:div>
    <w:div w:id="737824285">
      <w:marLeft w:val="0"/>
      <w:marRight w:val="0"/>
      <w:marTop w:val="0"/>
      <w:marBottom w:val="0"/>
      <w:divBdr>
        <w:top w:val="none" w:sz="0" w:space="0" w:color="auto"/>
        <w:left w:val="none" w:sz="0" w:space="0" w:color="auto"/>
        <w:bottom w:val="none" w:sz="0" w:space="0" w:color="auto"/>
        <w:right w:val="none" w:sz="0" w:space="0" w:color="auto"/>
      </w:divBdr>
    </w:div>
    <w:div w:id="737824286">
      <w:marLeft w:val="0"/>
      <w:marRight w:val="0"/>
      <w:marTop w:val="0"/>
      <w:marBottom w:val="0"/>
      <w:divBdr>
        <w:top w:val="none" w:sz="0" w:space="0" w:color="auto"/>
        <w:left w:val="none" w:sz="0" w:space="0" w:color="auto"/>
        <w:bottom w:val="none" w:sz="0" w:space="0" w:color="auto"/>
        <w:right w:val="none" w:sz="0" w:space="0" w:color="auto"/>
      </w:divBdr>
    </w:div>
    <w:div w:id="737824287">
      <w:marLeft w:val="0"/>
      <w:marRight w:val="0"/>
      <w:marTop w:val="0"/>
      <w:marBottom w:val="0"/>
      <w:divBdr>
        <w:top w:val="none" w:sz="0" w:space="0" w:color="auto"/>
        <w:left w:val="none" w:sz="0" w:space="0" w:color="auto"/>
        <w:bottom w:val="none" w:sz="0" w:space="0" w:color="auto"/>
        <w:right w:val="none" w:sz="0" w:space="0" w:color="auto"/>
      </w:divBdr>
    </w:div>
    <w:div w:id="737824289">
      <w:marLeft w:val="0"/>
      <w:marRight w:val="0"/>
      <w:marTop w:val="0"/>
      <w:marBottom w:val="0"/>
      <w:divBdr>
        <w:top w:val="none" w:sz="0" w:space="0" w:color="auto"/>
        <w:left w:val="none" w:sz="0" w:space="0" w:color="auto"/>
        <w:bottom w:val="none" w:sz="0" w:space="0" w:color="auto"/>
        <w:right w:val="none" w:sz="0" w:space="0" w:color="auto"/>
      </w:divBdr>
    </w:div>
    <w:div w:id="737824291">
      <w:marLeft w:val="0"/>
      <w:marRight w:val="0"/>
      <w:marTop w:val="0"/>
      <w:marBottom w:val="0"/>
      <w:divBdr>
        <w:top w:val="none" w:sz="0" w:space="0" w:color="auto"/>
        <w:left w:val="none" w:sz="0" w:space="0" w:color="auto"/>
        <w:bottom w:val="none" w:sz="0" w:space="0" w:color="auto"/>
        <w:right w:val="none" w:sz="0" w:space="0" w:color="auto"/>
      </w:divBdr>
    </w:div>
    <w:div w:id="737824292">
      <w:marLeft w:val="0"/>
      <w:marRight w:val="0"/>
      <w:marTop w:val="0"/>
      <w:marBottom w:val="0"/>
      <w:divBdr>
        <w:top w:val="none" w:sz="0" w:space="0" w:color="auto"/>
        <w:left w:val="none" w:sz="0" w:space="0" w:color="auto"/>
        <w:bottom w:val="none" w:sz="0" w:space="0" w:color="auto"/>
        <w:right w:val="none" w:sz="0" w:space="0" w:color="auto"/>
      </w:divBdr>
    </w:div>
    <w:div w:id="737824295">
      <w:marLeft w:val="0"/>
      <w:marRight w:val="0"/>
      <w:marTop w:val="0"/>
      <w:marBottom w:val="0"/>
      <w:divBdr>
        <w:top w:val="none" w:sz="0" w:space="0" w:color="auto"/>
        <w:left w:val="none" w:sz="0" w:space="0" w:color="auto"/>
        <w:bottom w:val="none" w:sz="0" w:space="0" w:color="auto"/>
        <w:right w:val="none" w:sz="0" w:space="0" w:color="auto"/>
      </w:divBdr>
    </w:div>
    <w:div w:id="737824296">
      <w:marLeft w:val="0"/>
      <w:marRight w:val="0"/>
      <w:marTop w:val="0"/>
      <w:marBottom w:val="0"/>
      <w:divBdr>
        <w:top w:val="none" w:sz="0" w:space="0" w:color="auto"/>
        <w:left w:val="none" w:sz="0" w:space="0" w:color="auto"/>
        <w:bottom w:val="none" w:sz="0" w:space="0" w:color="auto"/>
        <w:right w:val="none" w:sz="0" w:space="0" w:color="auto"/>
      </w:divBdr>
    </w:div>
    <w:div w:id="737824297">
      <w:marLeft w:val="0"/>
      <w:marRight w:val="0"/>
      <w:marTop w:val="0"/>
      <w:marBottom w:val="0"/>
      <w:divBdr>
        <w:top w:val="none" w:sz="0" w:space="0" w:color="auto"/>
        <w:left w:val="none" w:sz="0" w:space="0" w:color="auto"/>
        <w:bottom w:val="none" w:sz="0" w:space="0" w:color="auto"/>
        <w:right w:val="none" w:sz="0" w:space="0" w:color="auto"/>
      </w:divBdr>
    </w:div>
    <w:div w:id="737824298">
      <w:marLeft w:val="0"/>
      <w:marRight w:val="0"/>
      <w:marTop w:val="0"/>
      <w:marBottom w:val="0"/>
      <w:divBdr>
        <w:top w:val="none" w:sz="0" w:space="0" w:color="auto"/>
        <w:left w:val="none" w:sz="0" w:space="0" w:color="auto"/>
        <w:bottom w:val="none" w:sz="0" w:space="0" w:color="auto"/>
        <w:right w:val="none" w:sz="0" w:space="0" w:color="auto"/>
      </w:divBdr>
    </w:div>
    <w:div w:id="737824301">
      <w:marLeft w:val="0"/>
      <w:marRight w:val="0"/>
      <w:marTop w:val="0"/>
      <w:marBottom w:val="0"/>
      <w:divBdr>
        <w:top w:val="none" w:sz="0" w:space="0" w:color="auto"/>
        <w:left w:val="none" w:sz="0" w:space="0" w:color="auto"/>
        <w:bottom w:val="none" w:sz="0" w:space="0" w:color="auto"/>
        <w:right w:val="none" w:sz="0" w:space="0" w:color="auto"/>
      </w:divBdr>
    </w:div>
    <w:div w:id="737824302">
      <w:marLeft w:val="0"/>
      <w:marRight w:val="0"/>
      <w:marTop w:val="0"/>
      <w:marBottom w:val="0"/>
      <w:divBdr>
        <w:top w:val="none" w:sz="0" w:space="0" w:color="auto"/>
        <w:left w:val="none" w:sz="0" w:space="0" w:color="auto"/>
        <w:bottom w:val="none" w:sz="0" w:space="0" w:color="auto"/>
        <w:right w:val="none" w:sz="0" w:space="0" w:color="auto"/>
      </w:divBdr>
    </w:div>
    <w:div w:id="737824303">
      <w:marLeft w:val="0"/>
      <w:marRight w:val="0"/>
      <w:marTop w:val="0"/>
      <w:marBottom w:val="0"/>
      <w:divBdr>
        <w:top w:val="none" w:sz="0" w:space="0" w:color="auto"/>
        <w:left w:val="none" w:sz="0" w:space="0" w:color="auto"/>
        <w:bottom w:val="none" w:sz="0" w:space="0" w:color="auto"/>
        <w:right w:val="none" w:sz="0" w:space="0" w:color="auto"/>
      </w:divBdr>
    </w:div>
    <w:div w:id="737824304">
      <w:marLeft w:val="0"/>
      <w:marRight w:val="0"/>
      <w:marTop w:val="0"/>
      <w:marBottom w:val="0"/>
      <w:divBdr>
        <w:top w:val="none" w:sz="0" w:space="0" w:color="auto"/>
        <w:left w:val="none" w:sz="0" w:space="0" w:color="auto"/>
        <w:bottom w:val="none" w:sz="0" w:space="0" w:color="auto"/>
        <w:right w:val="none" w:sz="0" w:space="0" w:color="auto"/>
      </w:divBdr>
    </w:div>
    <w:div w:id="737824306">
      <w:marLeft w:val="0"/>
      <w:marRight w:val="0"/>
      <w:marTop w:val="0"/>
      <w:marBottom w:val="0"/>
      <w:divBdr>
        <w:top w:val="none" w:sz="0" w:space="0" w:color="auto"/>
        <w:left w:val="none" w:sz="0" w:space="0" w:color="auto"/>
        <w:bottom w:val="none" w:sz="0" w:space="0" w:color="auto"/>
        <w:right w:val="none" w:sz="0" w:space="0" w:color="auto"/>
      </w:divBdr>
    </w:div>
    <w:div w:id="737824307">
      <w:marLeft w:val="0"/>
      <w:marRight w:val="0"/>
      <w:marTop w:val="0"/>
      <w:marBottom w:val="0"/>
      <w:divBdr>
        <w:top w:val="none" w:sz="0" w:space="0" w:color="auto"/>
        <w:left w:val="none" w:sz="0" w:space="0" w:color="auto"/>
        <w:bottom w:val="none" w:sz="0" w:space="0" w:color="auto"/>
        <w:right w:val="none" w:sz="0" w:space="0" w:color="auto"/>
      </w:divBdr>
    </w:div>
    <w:div w:id="737824308">
      <w:marLeft w:val="0"/>
      <w:marRight w:val="0"/>
      <w:marTop w:val="0"/>
      <w:marBottom w:val="0"/>
      <w:divBdr>
        <w:top w:val="none" w:sz="0" w:space="0" w:color="auto"/>
        <w:left w:val="none" w:sz="0" w:space="0" w:color="auto"/>
        <w:bottom w:val="none" w:sz="0" w:space="0" w:color="auto"/>
        <w:right w:val="none" w:sz="0" w:space="0" w:color="auto"/>
      </w:divBdr>
    </w:div>
    <w:div w:id="737824310">
      <w:marLeft w:val="0"/>
      <w:marRight w:val="0"/>
      <w:marTop w:val="0"/>
      <w:marBottom w:val="0"/>
      <w:divBdr>
        <w:top w:val="none" w:sz="0" w:space="0" w:color="auto"/>
        <w:left w:val="none" w:sz="0" w:space="0" w:color="auto"/>
        <w:bottom w:val="none" w:sz="0" w:space="0" w:color="auto"/>
        <w:right w:val="none" w:sz="0" w:space="0" w:color="auto"/>
      </w:divBdr>
    </w:div>
    <w:div w:id="737824312">
      <w:marLeft w:val="0"/>
      <w:marRight w:val="0"/>
      <w:marTop w:val="0"/>
      <w:marBottom w:val="0"/>
      <w:divBdr>
        <w:top w:val="none" w:sz="0" w:space="0" w:color="auto"/>
        <w:left w:val="none" w:sz="0" w:space="0" w:color="auto"/>
        <w:bottom w:val="none" w:sz="0" w:space="0" w:color="auto"/>
        <w:right w:val="none" w:sz="0" w:space="0" w:color="auto"/>
      </w:divBdr>
    </w:div>
    <w:div w:id="737824313">
      <w:marLeft w:val="0"/>
      <w:marRight w:val="0"/>
      <w:marTop w:val="0"/>
      <w:marBottom w:val="0"/>
      <w:divBdr>
        <w:top w:val="none" w:sz="0" w:space="0" w:color="auto"/>
        <w:left w:val="none" w:sz="0" w:space="0" w:color="auto"/>
        <w:bottom w:val="none" w:sz="0" w:space="0" w:color="auto"/>
        <w:right w:val="none" w:sz="0" w:space="0" w:color="auto"/>
      </w:divBdr>
    </w:div>
    <w:div w:id="737824314">
      <w:marLeft w:val="0"/>
      <w:marRight w:val="0"/>
      <w:marTop w:val="0"/>
      <w:marBottom w:val="0"/>
      <w:divBdr>
        <w:top w:val="none" w:sz="0" w:space="0" w:color="auto"/>
        <w:left w:val="none" w:sz="0" w:space="0" w:color="auto"/>
        <w:bottom w:val="none" w:sz="0" w:space="0" w:color="auto"/>
        <w:right w:val="none" w:sz="0" w:space="0" w:color="auto"/>
      </w:divBdr>
    </w:div>
    <w:div w:id="73782431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37824320">
      <w:marLeft w:val="0"/>
      <w:marRight w:val="0"/>
      <w:marTop w:val="0"/>
      <w:marBottom w:val="0"/>
      <w:divBdr>
        <w:top w:val="none" w:sz="0" w:space="0" w:color="auto"/>
        <w:left w:val="none" w:sz="0" w:space="0" w:color="auto"/>
        <w:bottom w:val="none" w:sz="0" w:space="0" w:color="auto"/>
        <w:right w:val="none" w:sz="0" w:space="0" w:color="auto"/>
      </w:divBdr>
    </w:div>
    <w:div w:id="737824323">
      <w:marLeft w:val="0"/>
      <w:marRight w:val="0"/>
      <w:marTop w:val="0"/>
      <w:marBottom w:val="0"/>
      <w:divBdr>
        <w:top w:val="none" w:sz="0" w:space="0" w:color="auto"/>
        <w:left w:val="none" w:sz="0" w:space="0" w:color="auto"/>
        <w:bottom w:val="none" w:sz="0" w:space="0" w:color="auto"/>
        <w:right w:val="none" w:sz="0" w:space="0" w:color="auto"/>
      </w:divBdr>
    </w:div>
    <w:div w:id="737824325">
      <w:marLeft w:val="0"/>
      <w:marRight w:val="0"/>
      <w:marTop w:val="0"/>
      <w:marBottom w:val="0"/>
      <w:divBdr>
        <w:top w:val="none" w:sz="0" w:space="0" w:color="auto"/>
        <w:left w:val="none" w:sz="0" w:space="0" w:color="auto"/>
        <w:bottom w:val="none" w:sz="0" w:space="0" w:color="auto"/>
        <w:right w:val="none" w:sz="0" w:space="0" w:color="auto"/>
      </w:divBdr>
    </w:div>
    <w:div w:id="737824326">
      <w:marLeft w:val="0"/>
      <w:marRight w:val="0"/>
      <w:marTop w:val="0"/>
      <w:marBottom w:val="0"/>
      <w:divBdr>
        <w:top w:val="none" w:sz="0" w:space="0" w:color="auto"/>
        <w:left w:val="none" w:sz="0" w:space="0" w:color="auto"/>
        <w:bottom w:val="none" w:sz="0" w:space="0" w:color="auto"/>
        <w:right w:val="none" w:sz="0" w:space="0" w:color="auto"/>
      </w:divBdr>
    </w:div>
    <w:div w:id="737824327">
      <w:marLeft w:val="0"/>
      <w:marRight w:val="0"/>
      <w:marTop w:val="0"/>
      <w:marBottom w:val="0"/>
      <w:divBdr>
        <w:top w:val="none" w:sz="0" w:space="0" w:color="auto"/>
        <w:left w:val="none" w:sz="0" w:space="0" w:color="auto"/>
        <w:bottom w:val="none" w:sz="0" w:space="0" w:color="auto"/>
        <w:right w:val="none" w:sz="0" w:space="0" w:color="auto"/>
      </w:divBdr>
    </w:div>
    <w:div w:id="737824329">
      <w:marLeft w:val="0"/>
      <w:marRight w:val="0"/>
      <w:marTop w:val="0"/>
      <w:marBottom w:val="0"/>
      <w:divBdr>
        <w:top w:val="none" w:sz="0" w:space="0" w:color="auto"/>
        <w:left w:val="none" w:sz="0" w:space="0" w:color="auto"/>
        <w:bottom w:val="none" w:sz="0" w:space="0" w:color="auto"/>
        <w:right w:val="none" w:sz="0" w:space="0" w:color="auto"/>
      </w:divBdr>
      <w:divsChild>
        <w:div w:id="737824280">
          <w:marLeft w:val="0"/>
          <w:marRight w:val="0"/>
          <w:marTop w:val="0"/>
          <w:marBottom w:val="0"/>
          <w:divBdr>
            <w:top w:val="none" w:sz="0" w:space="0" w:color="auto"/>
            <w:left w:val="none" w:sz="0" w:space="0" w:color="auto"/>
            <w:bottom w:val="none" w:sz="0" w:space="0" w:color="auto"/>
            <w:right w:val="none" w:sz="0" w:space="0" w:color="auto"/>
          </w:divBdr>
          <w:divsChild>
            <w:div w:id="737824226">
              <w:marLeft w:val="0"/>
              <w:marRight w:val="0"/>
              <w:marTop w:val="0"/>
              <w:marBottom w:val="0"/>
              <w:divBdr>
                <w:top w:val="none" w:sz="0" w:space="0" w:color="auto"/>
                <w:left w:val="none" w:sz="0" w:space="0" w:color="auto"/>
                <w:bottom w:val="none" w:sz="0" w:space="0" w:color="auto"/>
                <w:right w:val="none" w:sz="0" w:space="0" w:color="auto"/>
              </w:divBdr>
            </w:div>
            <w:div w:id="737824232">
              <w:marLeft w:val="0"/>
              <w:marRight w:val="0"/>
              <w:marTop w:val="0"/>
              <w:marBottom w:val="0"/>
              <w:divBdr>
                <w:top w:val="none" w:sz="0" w:space="0" w:color="auto"/>
                <w:left w:val="none" w:sz="0" w:space="0" w:color="auto"/>
                <w:bottom w:val="none" w:sz="0" w:space="0" w:color="auto"/>
                <w:right w:val="none" w:sz="0" w:space="0" w:color="auto"/>
              </w:divBdr>
            </w:div>
            <w:div w:id="737824254">
              <w:marLeft w:val="0"/>
              <w:marRight w:val="0"/>
              <w:marTop w:val="0"/>
              <w:marBottom w:val="0"/>
              <w:divBdr>
                <w:top w:val="none" w:sz="0" w:space="0" w:color="auto"/>
                <w:left w:val="none" w:sz="0" w:space="0" w:color="auto"/>
                <w:bottom w:val="none" w:sz="0" w:space="0" w:color="auto"/>
                <w:right w:val="none" w:sz="0" w:space="0" w:color="auto"/>
              </w:divBdr>
            </w:div>
            <w:div w:id="737824277">
              <w:marLeft w:val="0"/>
              <w:marRight w:val="0"/>
              <w:marTop w:val="0"/>
              <w:marBottom w:val="0"/>
              <w:divBdr>
                <w:top w:val="none" w:sz="0" w:space="0" w:color="auto"/>
                <w:left w:val="none" w:sz="0" w:space="0" w:color="auto"/>
                <w:bottom w:val="none" w:sz="0" w:space="0" w:color="auto"/>
                <w:right w:val="none" w:sz="0" w:space="0" w:color="auto"/>
              </w:divBdr>
            </w:div>
            <w:div w:id="737824283">
              <w:marLeft w:val="0"/>
              <w:marRight w:val="0"/>
              <w:marTop w:val="0"/>
              <w:marBottom w:val="0"/>
              <w:divBdr>
                <w:top w:val="none" w:sz="0" w:space="0" w:color="auto"/>
                <w:left w:val="none" w:sz="0" w:space="0" w:color="auto"/>
                <w:bottom w:val="none" w:sz="0" w:space="0" w:color="auto"/>
                <w:right w:val="none" w:sz="0" w:space="0" w:color="auto"/>
              </w:divBdr>
            </w:div>
            <w:div w:id="737824288">
              <w:marLeft w:val="0"/>
              <w:marRight w:val="0"/>
              <w:marTop w:val="0"/>
              <w:marBottom w:val="0"/>
              <w:divBdr>
                <w:top w:val="none" w:sz="0" w:space="0" w:color="auto"/>
                <w:left w:val="none" w:sz="0" w:space="0" w:color="auto"/>
                <w:bottom w:val="none" w:sz="0" w:space="0" w:color="auto"/>
                <w:right w:val="none" w:sz="0" w:space="0" w:color="auto"/>
              </w:divBdr>
            </w:div>
            <w:div w:id="737824290">
              <w:marLeft w:val="0"/>
              <w:marRight w:val="0"/>
              <w:marTop w:val="0"/>
              <w:marBottom w:val="0"/>
              <w:divBdr>
                <w:top w:val="none" w:sz="0" w:space="0" w:color="auto"/>
                <w:left w:val="none" w:sz="0" w:space="0" w:color="auto"/>
                <w:bottom w:val="none" w:sz="0" w:space="0" w:color="auto"/>
                <w:right w:val="none" w:sz="0" w:space="0" w:color="auto"/>
              </w:divBdr>
            </w:div>
            <w:div w:id="737824293">
              <w:marLeft w:val="0"/>
              <w:marRight w:val="0"/>
              <w:marTop w:val="0"/>
              <w:marBottom w:val="0"/>
              <w:divBdr>
                <w:top w:val="none" w:sz="0" w:space="0" w:color="auto"/>
                <w:left w:val="none" w:sz="0" w:space="0" w:color="auto"/>
                <w:bottom w:val="none" w:sz="0" w:space="0" w:color="auto"/>
                <w:right w:val="none" w:sz="0" w:space="0" w:color="auto"/>
              </w:divBdr>
            </w:div>
            <w:div w:id="737824321">
              <w:marLeft w:val="0"/>
              <w:marRight w:val="0"/>
              <w:marTop w:val="0"/>
              <w:marBottom w:val="0"/>
              <w:divBdr>
                <w:top w:val="none" w:sz="0" w:space="0" w:color="auto"/>
                <w:left w:val="none" w:sz="0" w:space="0" w:color="auto"/>
                <w:bottom w:val="none" w:sz="0" w:space="0" w:color="auto"/>
                <w:right w:val="none" w:sz="0" w:space="0" w:color="auto"/>
              </w:divBdr>
            </w:div>
            <w:div w:id="737824324">
              <w:marLeft w:val="0"/>
              <w:marRight w:val="0"/>
              <w:marTop w:val="0"/>
              <w:marBottom w:val="0"/>
              <w:divBdr>
                <w:top w:val="none" w:sz="0" w:space="0" w:color="auto"/>
                <w:left w:val="none" w:sz="0" w:space="0" w:color="auto"/>
                <w:bottom w:val="none" w:sz="0" w:space="0" w:color="auto"/>
                <w:right w:val="none" w:sz="0" w:space="0" w:color="auto"/>
              </w:divBdr>
            </w:div>
            <w:div w:id="737824338">
              <w:marLeft w:val="0"/>
              <w:marRight w:val="0"/>
              <w:marTop w:val="0"/>
              <w:marBottom w:val="0"/>
              <w:divBdr>
                <w:top w:val="none" w:sz="0" w:space="0" w:color="auto"/>
                <w:left w:val="none" w:sz="0" w:space="0" w:color="auto"/>
                <w:bottom w:val="none" w:sz="0" w:space="0" w:color="auto"/>
                <w:right w:val="none" w:sz="0" w:space="0" w:color="auto"/>
              </w:divBdr>
            </w:div>
            <w:div w:id="737824349">
              <w:marLeft w:val="0"/>
              <w:marRight w:val="0"/>
              <w:marTop w:val="0"/>
              <w:marBottom w:val="0"/>
              <w:divBdr>
                <w:top w:val="none" w:sz="0" w:space="0" w:color="auto"/>
                <w:left w:val="none" w:sz="0" w:space="0" w:color="auto"/>
                <w:bottom w:val="none" w:sz="0" w:space="0" w:color="auto"/>
                <w:right w:val="none" w:sz="0" w:space="0" w:color="auto"/>
              </w:divBdr>
            </w:div>
            <w:div w:id="737824356">
              <w:marLeft w:val="0"/>
              <w:marRight w:val="0"/>
              <w:marTop w:val="0"/>
              <w:marBottom w:val="0"/>
              <w:divBdr>
                <w:top w:val="none" w:sz="0" w:space="0" w:color="auto"/>
                <w:left w:val="none" w:sz="0" w:space="0" w:color="auto"/>
                <w:bottom w:val="none" w:sz="0" w:space="0" w:color="auto"/>
                <w:right w:val="none" w:sz="0" w:space="0" w:color="auto"/>
              </w:divBdr>
            </w:div>
            <w:div w:id="737824362">
              <w:marLeft w:val="0"/>
              <w:marRight w:val="0"/>
              <w:marTop w:val="0"/>
              <w:marBottom w:val="0"/>
              <w:divBdr>
                <w:top w:val="none" w:sz="0" w:space="0" w:color="auto"/>
                <w:left w:val="none" w:sz="0" w:space="0" w:color="auto"/>
                <w:bottom w:val="none" w:sz="0" w:space="0" w:color="auto"/>
                <w:right w:val="none" w:sz="0" w:space="0" w:color="auto"/>
              </w:divBdr>
            </w:div>
            <w:div w:id="73782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330">
      <w:marLeft w:val="0"/>
      <w:marRight w:val="0"/>
      <w:marTop w:val="0"/>
      <w:marBottom w:val="0"/>
      <w:divBdr>
        <w:top w:val="none" w:sz="0" w:space="0" w:color="auto"/>
        <w:left w:val="none" w:sz="0" w:space="0" w:color="auto"/>
        <w:bottom w:val="none" w:sz="0" w:space="0" w:color="auto"/>
        <w:right w:val="none" w:sz="0" w:space="0" w:color="auto"/>
      </w:divBdr>
    </w:div>
    <w:div w:id="737824332">
      <w:marLeft w:val="0"/>
      <w:marRight w:val="0"/>
      <w:marTop w:val="0"/>
      <w:marBottom w:val="0"/>
      <w:divBdr>
        <w:top w:val="none" w:sz="0" w:space="0" w:color="auto"/>
        <w:left w:val="none" w:sz="0" w:space="0" w:color="auto"/>
        <w:bottom w:val="none" w:sz="0" w:space="0" w:color="auto"/>
        <w:right w:val="none" w:sz="0" w:space="0" w:color="auto"/>
      </w:divBdr>
    </w:div>
    <w:div w:id="737824334">
      <w:marLeft w:val="0"/>
      <w:marRight w:val="0"/>
      <w:marTop w:val="0"/>
      <w:marBottom w:val="0"/>
      <w:divBdr>
        <w:top w:val="none" w:sz="0" w:space="0" w:color="auto"/>
        <w:left w:val="none" w:sz="0" w:space="0" w:color="auto"/>
        <w:bottom w:val="none" w:sz="0" w:space="0" w:color="auto"/>
        <w:right w:val="none" w:sz="0" w:space="0" w:color="auto"/>
      </w:divBdr>
    </w:div>
    <w:div w:id="737824337">
      <w:marLeft w:val="0"/>
      <w:marRight w:val="0"/>
      <w:marTop w:val="0"/>
      <w:marBottom w:val="0"/>
      <w:divBdr>
        <w:top w:val="none" w:sz="0" w:space="0" w:color="auto"/>
        <w:left w:val="none" w:sz="0" w:space="0" w:color="auto"/>
        <w:bottom w:val="none" w:sz="0" w:space="0" w:color="auto"/>
        <w:right w:val="none" w:sz="0" w:space="0" w:color="auto"/>
      </w:divBdr>
    </w:div>
    <w:div w:id="737824341">
      <w:marLeft w:val="0"/>
      <w:marRight w:val="0"/>
      <w:marTop w:val="0"/>
      <w:marBottom w:val="0"/>
      <w:divBdr>
        <w:top w:val="none" w:sz="0" w:space="0" w:color="auto"/>
        <w:left w:val="none" w:sz="0" w:space="0" w:color="auto"/>
        <w:bottom w:val="none" w:sz="0" w:space="0" w:color="auto"/>
        <w:right w:val="none" w:sz="0" w:space="0" w:color="auto"/>
      </w:divBdr>
    </w:div>
    <w:div w:id="737824342">
      <w:marLeft w:val="0"/>
      <w:marRight w:val="0"/>
      <w:marTop w:val="0"/>
      <w:marBottom w:val="0"/>
      <w:divBdr>
        <w:top w:val="none" w:sz="0" w:space="0" w:color="auto"/>
        <w:left w:val="none" w:sz="0" w:space="0" w:color="auto"/>
        <w:bottom w:val="none" w:sz="0" w:space="0" w:color="auto"/>
        <w:right w:val="none" w:sz="0" w:space="0" w:color="auto"/>
      </w:divBdr>
    </w:div>
    <w:div w:id="737824343">
      <w:marLeft w:val="0"/>
      <w:marRight w:val="0"/>
      <w:marTop w:val="0"/>
      <w:marBottom w:val="0"/>
      <w:divBdr>
        <w:top w:val="none" w:sz="0" w:space="0" w:color="auto"/>
        <w:left w:val="none" w:sz="0" w:space="0" w:color="auto"/>
        <w:bottom w:val="none" w:sz="0" w:space="0" w:color="auto"/>
        <w:right w:val="none" w:sz="0" w:space="0" w:color="auto"/>
      </w:divBdr>
    </w:div>
    <w:div w:id="737824344">
      <w:marLeft w:val="0"/>
      <w:marRight w:val="0"/>
      <w:marTop w:val="0"/>
      <w:marBottom w:val="0"/>
      <w:divBdr>
        <w:top w:val="none" w:sz="0" w:space="0" w:color="auto"/>
        <w:left w:val="none" w:sz="0" w:space="0" w:color="auto"/>
        <w:bottom w:val="none" w:sz="0" w:space="0" w:color="auto"/>
        <w:right w:val="none" w:sz="0" w:space="0" w:color="auto"/>
      </w:divBdr>
    </w:div>
    <w:div w:id="737824345">
      <w:marLeft w:val="0"/>
      <w:marRight w:val="0"/>
      <w:marTop w:val="0"/>
      <w:marBottom w:val="0"/>
      <w:divBdr>
        <w:top w:val="none" w:sz="0" w:space="0" w:color="auto"/>
        <w:left w:val="none" w:sz="0" w:space="0" w:color="auto"/>
        <w:bottom w:val="none" w:sz="0" w:space="0" w:color="auto"/>
        <w:right w:val="none" w:sz="0" w:space="0" w:color="auto"/>
      </w:divBdr>
    </w:div>
    <w:div w:id="737824346">
      <w:marLeft w:val="0"/>
      <w:marRight w:val="0"/>
      <w:marTop w:val="0"/>
      <w:marBottom w:val="0"/>
      <w:divBdr>
        <w:top w:val="none" w:sz="0" w:space="0" w:color="auto"/>
        <w:left w:val="none" w:sz="0" w:space="0" w:color="auto"/>
        <w:bottom w:val="none" w:sz="0" w:space="0" w:color="auto"/>
        <w:right w:val="none" w:sz="0" w:space="0" w:color="auto"/>
      </w:divBdr>
    </w:div>
    <w:div w:id="737824347">
      <w:marLeft w:val="0"/>
      <w:marRight w:val="0"/>
      <w:marTop w:val="0"/>
      <w:marBottom w:val="0"/>
      <w:divBdr>
        <w:top w:val="none" w:sz="0" w:space="0" w:color="auto"/>
        <w:left w:val="none" w:sz="0" w:space="0" w:color="auto"/>
        <w:bottom w:val="none" w:sz="0" w:space="0" w:color="auto"/>
        <w:right w:val="none" w:sz="0" w:space="0" w:color="auto"/>
      </w:divBdr>
    </w:div>
    <w:div w:id="737824352">
      <w:marLeft w:val="0"/>
      <w:marRight w:val="0"/>
      <w:marTop w:val="0"/>
      <w:marBottom w:val="0"/>
      <w:divBdr>
        <w:top w:val="none" w:sz="0" w:space="0" w:color="auto"/>
        <w:left w:val="none" w:sz="0" w:space="0" w:color="auto"/>
        <w:bottom w:val="none" w:sz="0" w:space="0" w:color="auto"/>
        <w:right w:val="none" w:sz="0" w:space="0" w:color="auto"/>
      </w:divBdr>
    </w:div>
    <w:div w:id="737824353">
      <w:marLeft w:val="0"/>
      <w:marRight w:val="0"/>
      <w:marTop w:val="0"/>
      <w:marBottom w:val="0"/>
      <w:divBdr>
        <w:top w:val="none" w:sz="0" w:space="0" w:color="auto"/>
        <w:left w:val="none" w:sz="0" w:space="0" w:color="auto"/>
        <w:bottom w:val="none" w:sz="0" w:space="0" w:color="auto"/>
        <w:right w:val="none" w:sz="0" w:space="0" w:color="auto"/>
      </w:divBdr>
      <w:divsChild>
        <w:div w:id="737824249">
          <w:marLeft w:val="0"/>
          <w:marRight w:val="0"/>
          <w:marTop w:val="0"/>
          <w:marBottom w:val="0"/>
          <w:divBdr>
            <w:top w:val="none" w:sz="0" w:space="0" w:color="auto"/>
            <w:left w:val="none" w:sz="0" w:space="0" w:color="auto"/>
            <w:bottom w:val="none" w:sz="0" w:space="0" w:color="auto"/>
            <w:right w:val="none" w:sz="0" w:space="0" w:color="auto"/>
          </w:divBdr>
          <w:divsChild>
            <w:div w:id="737824241">
              <w:marLeft w:val="0"/>
              <w:marRight w:val="0"/>
              <w:marTop w:val="0"/>
              <w:marBottom w:val="0"/>
              <w:divBdr>
                <w:top w:val="none" w:sz="0" w:space="0" w:color="auto"/>
                <w:left w:val="none" w:sz="0" w:space="0" w:color="auto"/>
                <w:bottom w:val="none" w:sz="0" w:space="0" w:color="auto"/>
                <w:right w:val="none" w:sz="0" w:space="0" w:color="auto"/>
              </w:divBdr>
            </w:div>
            <w:div w:id="737824260">
              <w:marLeft w:val="0"/>
              <w:marRight w:val="0"/>
              <w:marTop w:val="0"/>
              <w:marBottom w:val="0"/>
              <w:divBdr>
                <w:top w:val="none" w:sz="0" w:space="0" w:color="auto"/>
                <w:left w:val="none" w:sz="0" w:space="0" w:color="auto"/>
                <w:bottom w:val="none" w:sz="0" w:space="0" w:color="auto"/>
                <w:right w:val="none" w:sz="0" w:space="0" w:color="auto"/>
              </w:divBdr>
            </w:div>
            <w:div w:id="737824279">
              <w:marLeft w:val="0"/>
              <w:marRight w:val="0"/>
              <w:marTop w:val="0"/>
              <w:marBottom w:val="0"/>
              <w:divBdr>
                <w:top w:val="none" w:sz="0" w:space="0" w:color="auto"/>
                <w:left w:val="none" w:sz="0" w:space="0" w:color="auto"/>
                <w:bottom w:val="none" w:sz="0" w:space="0" w:color="auto"/>
                <w:right w:val="none" w:sz="0" w:space="0" w:color="auto"/>
              </w:divBdr>
            </w:div>
            <w:div w:id="737824284">
              <w:marLeft w:val="0"/>
              <w:marRight w:val="0"/>
              <w:marTop w:val="0"/>
              <w:marBottom w:val="0"/>
              <w:divBdr>
                <w:top w:val="none" w:sz="0" w:space="0" w:color="auto"/>
                <w:left w:val="none" w:sz="0" w:space="0" w:color="auto"/>
                <w:bottom w:val="none" w:sz="0" w:space="0" w:color="auto"/>
                <w:right w:val="none" w:sz="0" w:space="0" w:color="auto"/>
              </w:divBdr>
            </w:div>
            <w:div w:id="737824305">
              <w:marLeft w:val="0"/>
              <w:marRight w:val="0"/>
              <w:marTop w:val="0"/>
              <w:marBottom w:val="0"/>
              <w:divBdr>
                <w:top w:val="none" w:sz="0" w:space="0" w:color="auto"/>
                <w:left w:val="none" w:sz="0" w:space="0" w:color="auto"/>
                <w:bottom w:val="none" w:sz="0" w:space="0" w:color="auto"/>
                <w:right w:val="none" w:sz="0" w:space="0" w:color="auto"/>
              </w:divBdr>
            </w:div>
            <w:div w:id="7378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354">
      <w:marLeft w:val="0"/>
      <w:marRight w:val="0"/>
      <w:marTop w:val="0"/>
      <w:marBottom w:val="0"/>
      <w:divBdr>
        <w:top w:val="none" w:sz="0" w:space="0" w:color="auto"/>
        <w:left w:val="none" w:sz="0" w:space="0" w:color="auto"/>
        <w:bottom w:val="none" w:sz="0" w:space="0" w:color="auto"/>
        <w:right w:val="none" w:sz="0" w:space="0" w:color="auto"/>
      </w:divBdr>
    </w:div>
    <w:div w:id="737824355">
      <w:marLeft w:val="0"/>
      <w:marRight w:val="0"/>
      <w:marTop w:val="0"/>
      <w:marBottom w:val="0"/>
      <w:divBdr>
        <w:top w:val="none" w:sz="0" w:space="0" w:color="auto"/>
        <w:left w:val="none" w:sz="0" w:space="0" w:color="auto"/>
        <w:bottom w:val="none" w:sz="0" w:space="0" w:color="auto"/>
        <w:right w:val="none" w:sz="0" w:space="0" w:color="auto"/>
      </w:divBdr>
    </w:div>
    <w:div w:id="737824359">
      <w:marLeft w:val="0"/>
      <w:marRight w:val="0"/>
      <w:marTop w:val="0"/>
      <w:marBottom w:val="0"/>
      <w:divBdr>
        <w:top w:val="none" w:sz="0" w:space="0" w:color="auto"/>
        <w:left w:val="none" w:sz="0" w:space="0" w:color="auto"/>
        <w:bottom w:val="none" w:sz="0" w:space="0" w:color="auto"/>
        <w:right w:val="none" w:sz="0" w:space="0" w:color="auto"/>
      </w:divBdr>
    </w:div>
    <w:div w:id="737824361">
      <w:marLeft w:val="0"/>
      <w:marRight w:val="0"/>
      <w:marTop w:val="0"/>
      <w:marBottom w:val="0"/>
      <w:divBdr>
        <w:top w:val="none" w:sz="0" w:space="0" w:color="auto"/>
        <w:left w:val="none" w:sz="0" w:space="0" w:color="auto"/>
        <w:bottom w:val="none" w:sz="0" w:space="0" w:color="auto"/>
        <w:right w:val="none" w:sz="0" w:space="0" w:color="auto"/>
      </w:divBdr>
    </w:div>
    <w:div w:id="737824366">
      <w:marLeft w:val="0"/>
      <w:marRight w:val="0"/>
      <w:marTop w:val="0"/>
      <w:marBottom w:val="0"/>
      <w:divBdr>
        <w:top w:val="none" w:sz="0" w:space="0" w:color="auto"/>
        <w:left w:val="none" w:sz="0" w:space="0" w:color="auto"/>
        <w:bottom w:val="none" w:sz="0" w:space="0" w:color="auto"/>
        <w:right w:val="none" w:sz="0" w:space="0" w:color="auto"/>
      </w:divBdr>
    </w:div>
    <w:div w:id="737824367">
      <w:marLeft w:val="0"/>
      <w:marRight w:val="0"/>
      <w:marTop w:val="0"/>
      <w:marBottom w:val="0"/>
      <w:divBdr>
        <w:top w:val="none" w:sz="0" w:space="0" w:color="auto"/>
        <w:left w:val="none" w:sz="0" w:space="0" w:color="auto"/>
        <w:bottom w:val="none" w:sz="0" w:space="0" w:color="auto"/>
        <w:right w:val="none" w:sz="0" w:space="0" w:color="auto"/>
      </w:divBdr>
    </w:div>
    <w:div w:id="737824369">
      <w:marLeft w:val="0"/>
      <w:marRight w:val="0"/>
      <w:marTop w:val="0"/>
      <w:marBottom w:val="0"/>
      <w:divBdr>
        <w:top w:val="none" w:sz="0" w:space="0" w:color="auto"/>
        <w:left w:val="none" w:sz="0" w:space="0" w:color="auto"/>
        <w:bottom w:val="none" w:sz="0" w:space="0" w:color="auto"/>
        <w:right w:val="none" w:sz="0" w:space="0" w:color="auto"/>
      </w:divBdr>
    </w:div>
    <w:div w:id="737824370">
      <w:marLeft w:val="0"/>
      <w:marRight w:val="0"/>
      <w:marTop w:val="0"/>
      <w:marBottom w:val="0"/>
      <w:divBdr>
        <w:top w:val="none" w:sz="0" w:space="0" w:color="auto"/>
        <w:left w:val="none" w:sz="0" w:space="0" w:color="auto"/>
        <w:bottom w:val="none" w:sz="0" w:space="0" w:color="auto"/>
        <w:right w:val="none" w:sz="0" w:space="0" w:color="auto"/>
      </w:divBdr>
    </w:div>
    <w:div w:id="737824372">
      <w:marLeft w:val="0"/>
      <w:marRight w:val="0"/>
      <w:marTop w:val="0"/>
      <w:marBottom w:val="0"/>
      <w:divBdr>
        <w:top w:val="none" w:sz="0" w:space="0" w:color="auto"/>
        <w:left w:val="none" w:sz="0" w:space="0" w:color="auto"/>
        <w:bottom w:val="none" w:sz="0" w:space="0" w:color="auto"/>
        <w:right w:val="none" w:sz="0" w:space="0" w:color="auto"/>
      </w:divBdr>
    </w:div>
    <w:div w:id="737824374">
      <w:marLeft w:val="0"/>
      <w:marRight w:val="0"/>
      <w:marTop w:val="0"/>
      <w:marBottom w:val="0"/>
      <w:divBdr>
        <w:top w:val="none" w:sz="0" w:space="0" w:color="auto"/>
        <w:left w:val="none" w:sz="0" w:space="0" w:color="auto"/>
        <w:bottom w:val="none" w:sz="0" w:space="0" w:color="auto"/>
        <w:right w:val="none" w:sz="0" w:space="0" w:color="auto"/>
      </w:divBdr>
    </w:div>
    <w:div w:id="737824377">
      <w:marLeft w:val="0"/>
      <w:marRight w:val="0"/>
      <w:marTop w:val="0"/>
      <w:marBottom w:val="0"/>
      <w:divBdr>
        <w:top w:val="none" w:sz="0" w:space="0" w:color="auto"/>
        <w:left w:val="none" w:sz="0" w:space="0" w:color="auto"/>
        <w:bottom w:val="none" w:sz="0" w:space="0" w:color="auto"/>
        <w:right w:val="none" w:sz="0" w:space="0" w:color="auto"/>
      </w:divBdr>
    </w:div>
    <w:div w:id="737824378">
      <w:marLeft w:val="0"/>
      <w:marRight w:val="0"/>
      <w:marTop w:val="0"/>
      <w:marBottom w:val="0"/>
      <w:divBdr>
        <w:top w:val="none" w:sz="0" w:space="0" w:color="auto"/>
        <w:left w:val="none" w:sz="0" w:space="0" w:color="auto"/>
        <w:bottom w:val="none" w:sz="0" w:space="0" w:color="auto"/>
        <w:right w:val="none" w:sz="0" w:space="0" w:color="auto"/>
      </w:divBdr>
    </w:div>
    <w:div w:id="737824379">
      <w:marLeft w:val="0"/>
      <w:marRight w:val="0"/>
      <w:marTop w:val="0"/>
      <w:marBottom w:val="0"/>
      <w:divBdr>
        <w:top w:val="none" w:sz="0" w:space="0" w:color="auto"/>
        <w:left w:val="none" w:sz="0" w:space="0" w:color="auto"/>
        <w:bottom w:val="none" w:sz="0" w:space="0" w:color="auto"/>
        <w:right w:val="none" w:sz="0" w:space="0" w:color="auto"/>
      </w:divBdr>
    </w:div>
    <w:div w:id="737824380">
      <w:marLeft w:val="0"/>
      <w:marRight w:val="0"/>
      <w:marTop w:val="0"/>
      <w:marBottom w:val="0"/>
      <w:divBdr>
        <w:top w:val="none" w:sz="0" w:space="0" w:color="auto"/>
        <w:left w:val="none" w:sz="0" w:space="0" w:color="auto"/>
        <w:bottom w:val="none" w:sz="0" w:space="0" w:color="auto"/>
        <w:right w:val="none" w:sz="0" w:space="0" w:color="auto"/>
      </w:divBdr>
    </w:div>
    <w:div w:id="737824381">
      <w:marLeft w:val="0"/>
      <w:marRight w:val="0"/>
      <w:marTop w:val="0"/>
      <w:marBottom w:val="0"/>
      <w:divBdr>
        <w:top w:val="none" w:sz="0" w:space="0" w:color="auto"/>
        <w:left w:val="none" w:sz="0" w:space="0" w:color="auto"/>
        <w:bottom w:val="none" w:sz="0" w:space="0" w:color="auto"/>
        <w:right w:val="none" w:sz="0" w:space="0" w:color="auto"/>
      </w:divBdr>
    </w:div>
    <w:div w:id="737824382">
      <w:marLeft w:val="0"/>
      <w:marRight w:val="0"/>
      <w:marTop w:val="0"/>
      <w:marBottom w:val="0"/>
      <w:divBdr>
        <w:top w:val="none" w:sz="0" w:space="0" w:color="auto"/>
        <w:left w:val="none" w:sz="0" w:space="0" w:color="auto"/>
        <w:bottom w:val="none" w:sz="0" w:space="0" w:color="auto"/>
        <w:right w:val="none" w:sz="0" w:space="0" w:color="auto"/>
      </w:divBdr>
    </w:div>
    <w:div w:id="737824383">
      <w:marLeft w:val="0"/>
      <w:marRight w:val="0"/>
      <w:marTop w:val="0"/>
      <w:marBottom w:val="0"/>
      <w:divBdr>
        <w:top w:val="none" w:sz="0" w:space="0" w:color="auto"/>
        <w:left w:val="none" w:sz="0" w:space="0" w:color="auto"/>
        <w:bottom w:val="none" w:sz="0" w:space="0" w:color="auto"/>
        <w:right w:val="none" w:sz="0" w:space="0" w:color="auto"/>
      </w:divBdr>
    </w:div>
    <w:div w:id="737824384">
      <w:marLeft w:val="0"/>
      <w:marRight w:val="0"/>
      <w:marTop w:val="0"/>
      <w:marBottom w:val="0"/>
      <w:divBdr>
        <w:top w:val="none" w:sz="0" w:space="0" w:color="auto"/>
        <w:left w:val="none" w:sz="0" w:space="0" w:color="auto"/>
        <w:bottom w:val="none" w:sz="0" w:space="0" w:color="auto"/>
        <w:right w:val="none" w:sz="0" w:space="0" w:color="auto"/>
      </w:divBdr>
    </w:div>
    <w:div w:id="737824385">
      <w:marLeft w:val="0"/>
      <w:marRight w:val="0"/>
      <w:marTop w:val="0"/>
      <w:marBottom w:val="0"/>
      <w:divBdr>
        <w:top w:val="none" w:sz="0" w:space="0" w:color="auto"/>
        <w:left w:val="none" w:sz="0" w:space="0" w:color="auto"/>
        <w:bottom w:val="none" w:sz="0" w:space="0" w:color="auto"/>
        <w:right w:val="none" w:sz="0" w:space="0" w:color="auto"/>
      </w:divBdr>
    </w:div>
    <w:div w:id="737824386">
      <w:marLeft w:val="0"/>
      <w:marRight w:val="0"/>
      <w:marTop w:val="0"/>
      <w:marBottom w:val="0"/>
      <w:divBdr>
        <w:top w:val="none" w:sz="0" w:space="0" w:color="auto"/>
        <w:left w:val="none" w:sz="0" w:space="0" w:color="auto"/>
        <w:bottom w:val="none" w:sz="0" w:space="0" w:color="auto"/>
        <w:right w:val="none" w:sz="0" w:space="0" w:color="auto"/>
      </w:divBdr>
    </w:div>
    <w:div w:id="737824387">
      <w:marLeft w:val="0"/>
      <w:marRight w:val="0"/>
      <w:marTop w:val="0"/>
      <w:marBottom w:val="0"/>
      <w:divBdr>
        <w:top w:val="none" w:sz="0" w:space="0" w:color="auto"/>
        <w:left w:val="none" w:sz="0" w:space="0" w:color="auto"/>
        <w:bottom w:val="none" w:sz="0" w:space="0" w:color="auto"/>
        <w:right w:val="none" w:sz="0" w:space="0" w:color="auto"/>
      </w:divBdr>
    </w:div>
    <w:div w:id="737824388">
      <w:marLeft w:val="0"/>
      <w:marRight w:val="0"/>
      <w:marTop w:val="0"/>
      <w:marBottom w:val="0"/>
      <w:divBdr>
        <w:top w:val="none" w:sz="0" w:space="0" w:color="auto"/>
        <w:left w:val="none" w:sz="0" w:space="0" w:color="auto"/>
        <w:bottom w:val="none" w:sz="0" w:space="0" w:color="auto"/>
        <w:right w:val="none" w:sz="0" w:space="0" w:color="auto"/>
      </w:divBdr>
    </w:div>
    <w:div w:id="73782438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3.png"/><Relationship Id="rId42" Type="http://schemas.openxmlformats.org/officeDocument/2006/relationships/image" Target="media/image12.png"/><Relationship Id="rId63" Type="http://schemas.openxmlformats.org/officeDocument/2006/relationships/image" Target="media/image28.png"/><Relationship Id="rId84" Type="http://schemas.openxmlformats.org/officeDocument/2006/relationships/oleObject" Target="embeddings/oleObject3.bin"/><Relationship Id="rId138" Type="http://schemas.openxmlformats.org/officeDocument/2006/relationships/hyperlink" Target="http://www.verdi-tool.org" TargetMode="External"/><Relationship Id="rId159" Type="http://schemas.openxmlformats.org/officeDocument/2006/relationships/image" Target="media/image105.png"/><Relationship Id="rId170" Type="http://schemas.openxmlformats.org/officeDocument/2006/relationships/hyperlink" Target="http://www.eclipse.org/legal/epl-v10.html" TargetMode="External"/><Relationship Id="rId191" Type="http://schemas.openxmlformats.org/officeDocument/2006/relationships/hyperlink" Target="http://www.gnu.org/copyleft/lesser.html" TargetMode="External"/><Relationship Id="rId196" Type="http://schemas.openxmlformats.org/officeDocument/2006/relationships/hyperlink" Target="http://www.unidata.ucar.edu/software/netcdf/index.html" TargetMode="External"/><Relationship Id="rId200" Type="http://schemas.openxmlformats.org/officeDocument/2006/relationships/footer" Target="footer3.xml"/><Relationship Id="rId16" Type="http://schemas.openxmlformats.org/officeDocument/2006/relationships/hyperlink" Target="http://lists.unc.edu/read/?forum=m3user" TargetMode="External"/><Relationship Id="rId107" Type="http://schemas.openxmlformats.org/officeDocument/2006/relationships/image" Target="media/image65.png"/><Relationship Id="rId11" Type="http://schemas.openxmlformats.org/officeDocument/2006/relationships/header" Target="header2.xml"/><Relationship Id="rId32" Type="http://schemas.openxmlformats.org/officeDocument/2006/relationships/hyperlink" Target="http://www.verdi-tool.org/VERDI.faq.html" TargetMode="External"/><Relationship Id="rId37" Type="http://schemas.openxmlformats.org/officeDocument/2006/relationships/hyperlink" Target="http://java.sun.com/products/java-media/jai/downloads/download-1_1_3.html"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image" Target="media/image81.png"/><Relationship Id="rId128" Type="http://schemas.openxmlformats.org/officeDocument/2006/relationships/image" Target="media/image85.png"/><Relationship Id="rId144" Type="http://schemas.openxmlformats.org/officeDocument/2006/relationships/hyperlink" Target="http://bugz.unc.edu/query.cgi?product=VERDI" TargetMode="External"/><Relationship Id="rId149"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oleObject" Target="embeddings/oleObject5.bin"/><Relationship Id="rId95" Type="http://schemas.openxmlformats.org/officeDocument/2006/relationships/image" Target="media/image54.png"/><Relationship Id="rId160" Type="http://schemas.openxmlformats.org/officeDocument/2006/relationships/image" Target="media/image106.png"/><Relationship Id="rId165" Type="http://schemas.openxmlformats.org/officeDocument/2006/relationships/hyperlink" Target="http://www.gnu.org/copyleft/lesser.html" TargetMode="External"/><Relationship Id="rId181" Type="http://schemas.openxmlformats.org/officeDocument/2006/relationships/hyperlink" Target="http://sourceforge.net/projects/jfreechart/" TargetMode="External"/><Relationship Id="rId186" Type="http://schemas.openxmlformats.org/officeDocument/2006/relationships/hyperlink" Target="http://www.cs.umd.edu/hcil/jazz/" TargetMode="External"/><Relationship Id="rId22" Type="http://schemas.openxmlformats.org/officeDocument/2006/relationships/image" Target="media/image4.png"/><Relationship Id="rId27" Type="http://schemas.openxmlformats.org/officeDocument/2006/relationships/hyperlink" Target="http://www.verdi-tool.org" TargetMode="External"/><Relationship Id="rId43" Type="http://schemas.openxmlformats.org/officeDocument/2006/relationships/image" Target="media/image13.png"/><Relationship Id="rId48" Type="http://schemas.openxmlformats.org/officeDocument/2006/relationships/hyperlink" Target="http://www.unidata.ucar.edu/software/netcdf/"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hyperlink" Target="http://sourceforge.net/projects/verdi/" TargetMode="External"/><Relationship Id="rId80" Type="http://schemas.openxmlformats.org/officeDocument/2006/relationships/oleObject" Target="embeddings/oleObject1.bin"/><Relationship Id="rId85" Type="http://schemas.openxmlformats.org/officeDocument/2006/relationships/image" Target="media/image47.png"/><Relationship Id="rId150" Type="http://schemas.openxmlformats.org/officeDocument/2006/relationships/image" Target="media/image96.png"/><Relationship Id="rId155" Type="http://schemas.openxmlformats.org/officeDocument/2006/relationships/image" Target="media/image101.jpeg"/><Relationship Id="rId171" Type="http://schemas.openxmlformats.org/officeDocument/2006/relationships/hyperlink" Target="http://java3d.dev.java.net/" TargetMode="External"/><Relationship Id="rId176" Type="http://schemas.openxmlformats.org/officeDocument/2006/relationships/hyperlink" Target="http://sourceforge.net/projects/geotools/" TargetMode="External"/><Relationship Id="rId192" Type="http://schemas.openxmlformats.org/officeDocument/2006/relationships/hyperlink" Target="http://repast.sourceforge.net/" TargetMode="External"/><Relationship Id="rId197" Type="http://schemas.openxmlformats.org/officeDocument/2006/relationships/header" Target="header3.xml"/><Relationship Id="rId201" Type="http://schemas.openxmlformats.org/officeDocument/2006/relationships/fontTable" Target="fontTable.xml"/><Relationship Id="rId12" Type="http://schemas.openxmlformats.org/officeDocument/2006/relationships/hyperlink" Target="http://www.verdi-tool.org/" TargetMode="External"/><Relationship Id="rId17" Type="http://schemas.openxmlformats.org/officeDocument/2006/relationships/hyperlink" Target="http://bugz.unc.edu/enter_bug.cgi?product=VERDI" TargetMode="External"/><Relationship Id="rId33" Type="http://schemas.openxmlformats.org/officeDocument/2006/relationships/hyperlink" Target="http://lists.unc.edu/read/search/results?forum=m3user&amp;words=verdi&amp;sb=1" TargetMode="External"/><Relationship Id="rId38" Type="http://schemas.openxmlformats.org/officeDocument/2006/relationships/image" Target="media/image8.png"/><Relationship Id="rId59" Type="http://schemas.openxmlformats.org/officeDocument/2006/relationships/hyperlink" Target="http://datagateway.nrcs.usda.gov" TargetMode="External"/><Relationship Id="rId103" Type="http://schemas.openxmlformats.org/officeDocument/2006/relationships/image" Target="media/image62.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lists.unc.edu/read/search/?forum=m3user" TargetMode="External"/><Relationship Id="rId145" Type="http://schemas.openxmlformats.org/officeDocument/2006/relationships/hyperlink" Target="http://bugz.unc.edu" TargetMode="External"/><Relationship Id="rId161" Type="http://schemas.openxmlformats.org/officeDocument/2006/relationships/image" Target="media/image107.png"/><Relationship Id="rId166" Type="http://schemas.openxmlformats.org/officeDocument/2006/relationships/hyperlink" Target="http://www.unidata.ucar.edu/software/netcdf-java/" TargetMode="External"/><Relationship Id="rId182" Type="http://schemas.openxmlformats.org/officeDocument/2006/relationships/hyperlink" Target="http://developer.vrjuggler.org/browser/trunk/juggler/external/jfreechart/LICENSE.txt?rev=15441" TargetMode="External"/><Relationship Id="rId187" Type="http://schemas.openxmlformats.org/officeDocument/2006/relationships/hyperlink" Target="http://www.cs.umd.edu/hcil/jazz/download/open-source.s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hyperlink" Target="http://www.cmascenter.org" TargetMode="External"/><Relationship Id="rId49" Type="http://schemas.openxmlformats.org/officeDocument/2006/relationships/hyperlink" Target="http://badger.epa.gov/rsig"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4.png"/><Relationship Id="rId60" Type="http://schemas.openxmlformats.org/officeDocument/2006/relationships/hyperlink" Target="http://www2.census.gov/cgi-bin/shapefiles/national-files" TargetMode="External"/><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hyperlink" Target="http://udig.refractions.net/" TargetMode="External"/><Relationship Id="rId130" Type="http://schemas.openxmlformats.org/officeDocument/2006/relationships/image" Target="media/image87.png"/><Relationship Id="rId135" Type="http://schemas.openxmlformats.org/officeDocument/2006/relationships/image" Target="media/image91.png"/><Relationship Id="rId151" Type="http://schemas.openxmlformats.org/officeDocument/2006/relationships/image" Target="media/image97.png"/><Relationship Id="rId156" Type="http://schemas.openxmlformats.org/officeDocument/2006/relationships/image" Target="media/image102.png"/><Relationship Id="rId177" Type="http://schemas.openxmlformats.org/officeDocument/2006/relationships/hyperlink" Target="http://docs.codehaus.org/display/GEOTDOC/00+Source+License" TargetMode="External"/><Relationship Id="rId198" Type="http://schemas.openxmlformats.org/officeDocument/2006/relationships/footer" Target="footer2.xml"/><Relationship Id="rId172" Type="http://schemas.openxmlformats.org/officeDocument/2006/relationships/hyperlink" Target="https://vecmath.dev.java.net/" TargetMode="External"/><Relationship Id="rId193" Type="http://schemas.openxmlformats.org/officeDocument/2006/relationships/hyperlink" Target="http://repast.sourceforge.net/repast-license.html" TargetMode="External"/><Relationship Id="rId202" Type="http://schemas.openxmlformats.org/officeDocument/2006/relationships/theme" Target="theme/theme1.xml"/><Relationship Id="rId13" Type="http://schemas.openxmlformats.org/officeDocument/2006/relationships/hyperlink" Target="http://www.cmascenter.org/download/software.cfm" TargetMode="External"/><Relationship Id="rId18" Type="http://schemas.openxmlformats.org/officeDocument/2006/relationships/hyperlink" Target="http://www.verdi-tool.org/" TargetMode="External"/><Relationship Id="rId39" Type="http://schemas.openxmlformats.org/officeDocument/2006/relationships/image" Target="media/image9.png"/><Relationship Id="rId109" Type="http://schemas.openxmlformats.org/officeDocument/2006/relationships/image" Target="media/image67.png"/><Relationship Id="rId34" Type="http://schemas.openxmlformats.org/officeDocument/2006/relationships/hyperlink" Target="http://sourceforge.net/projects/verdi/"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1.png"/><Relationship Id="rId97" Type="http://schemas.openxmlformats.org/officeDocument/2006/relationships/image" Target="media/image56.png"/><Relationship Id="rId104" Type="http://schemas.openxmlformats.org/officeDocument/2006/relationships/oleObject" Target="embeddings/oleObject6.bin"/><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hyperlink" Target="http://www.cmascenter.org/help/listserves.cfm" TargetMode="External"/><Relationship Id="rId146" Type="http://schemas.openxmlformats.org/officeDocument/2006/relationships/hyperlink" Target="http://www.ie.unc.edu/cempd/EDSS/pave_doc/EntirePaveManual.html" TargetMode="External"/><Relationship Id="rId167" Type="http://schemas.openxmlformats.org/officeDocument/2006/relationships/hyperlink" Target="http://logging.apache.org/log4j/1.2/license.html" TargetMode="External"/><Relationship Id="rId188" Type="http://schemas.openxmlformats.org/officeDocument/2006/relationships/hyperlink" Target="http://opensource.org/licenses/bsd-license.php" TargetMode="Externa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1.png"/><Relationship Id="rId162" Type="http://schemas.openxmlformats.org/officeDocument/2006/relationships/image" Target="media/image108.png"/><Relationship Id="rId183" Type="http://schemas.openxmlformats.org/officeDocument/2006/relationships/hyperlink" Target="http://jscience.org/" TargetMode="External"/><Relationship Id="rId2" Type="http://schemas.openxmlformats.org/officeDocument/2006/relationships/numbering" Target="numbering.xml"/><Relationship Id="rId29" Type="http://schemas.openxmlformats.org/officeDocument/2006/relationships/hyperlink" Target="http://www.verdi-tool.org" TargetMode="External"/><Relationship Id="rId24" Type="http://schemas.openxmlformats.org/officeDocument/2006/relationships/hyperlink" Target="http://www.cmascenter.org"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image" Target="media/image92.png"/><Relationship Id="rId157" Type="http://schemas.openxmlformats.org/officeDocument/2006/relationships/image" Target="media/image103.png"/><Relationship Id="rId178" Type="http://schemas.openxmlformats.org/officeDocument/2006/relationships/hyperlink" Target="http://www.gnu.org/licenses/lgpl-2.1.txt" TargetMode="External"/><Relationship Id="rId61" Type="http://schemas.openxmlformats.org/officeDocument/2006/relationships/image" Target="media/image26.png"/><Relationship Id="rId82" Type="http://schemas.openxmlformats.org/officeDocument/2006/relationships/oleObject" Target="embeddings/oleObject2.bin"/><Relationship Id="rId152" Type="http://schemas.openxmlformats.org/officeDocument/2006/relationships/image" Target="media/image98.png"/><Relationship Id="rId173" Type="http://schemas.openxmlformats.org/officeDocument/2006/relationships/hyperlink" Target="http://www.gnu.org/licenses/old-licenses/gpl-2.0.html" TargetMode="External"/><Relationship Id="rId194" Type="http://schemas.openxmlformats.org/officeDocument/2006/relationships/hyperlink" Target="http://www.cira.colostate.edu/" TargetMode="External"/><Relationship Id="rId199" Type="http://schemas.openxmlformats.org/officeDocument/2006/relationships/header" Target="header4.xml"/><Relationship Id="rId19" Type="http://schemas.openxmlformats.org/officeDocument/2006/relationships/hyperlink" Target="http://www.cmascenter.org" TargetMode="External"/><Relationship Id="rId14" Type="http://schemas.openxmlformats.org/officeDocument/2006/relationships/hyperlink" Target="http://sourceforge.net/projects/verdi/" TargetMode="External"/><Relationship Id="rId30" Type="http://schemas.openxmlformats.org/officeDocument/2006/relationships/image" Target="media/image6.png"/><Relationship Id="rId35" Type="http://schemas.openxmlformats.org/officeDocument/2006/relationships/hyperlink" Target="http://www.java.com/en/download/manual.jsp" TargetMode="External"/><Relationship Id="rId56" Type="http://schemas.openxmlformats.org/officeDocument/2006/relationships/image" Target="media/image23.png"/><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93.png"/><Relationship Id="rId168" Type="http://schemas.openxmlformats.org/officeDocument/2006/relationships/hyperlink" Target="http://safr.sourceforge.net" TargetMode="Externa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7.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hyperlink" Target="http://www.cmascenter.org/help/faq.cfm" TargetMode="External"/><Relationship Id="rId163" Type="http://schemas.openxmlformats.org/officeDocument/2006/relationships/hyperlink" Target="http://sourceforge.net/projects/jts-topo-suite/" TargetMode="External"/><Relationship Id="rId184" Type="http://schemas.openxmlformats.org/officeDocument/2006/relationships/hyperlink" Target="http://swik.net/Jean-Marie-Dautelle" TargetMode="External"/><Relationship Id="rId189" Type="http://schemas.openxmlformats.org/officeDocument/2006/relationships/hyperlink" Target="http://www.unidata.ucar.edu/software/netcdf-java" TargetMode="External"/><Relationship Id="rId3" Type="http://schemas.openxmlformats.org/officeDocument/2006/relationships/styles" Target="styles.xml"/><Relationship Id="rId25" Type="http://schemas.openxmlformats.org/officeDocument/2006/relationships/hyperlink" Target="http://www.verdi-tool.org" TargetMode="External"/><Relationship Id="rId46" Type="http://schemas.openxmlformats.org/officeDocument/2006/relationships/image" Target="media/image16.png"/><Relationship Id="rId67" Type="http://schemas.openxmlformats.org/officeDocument/2006/relationships/image" Target="media/image32.png"/><Relationship Id="rId116" Type="http://schemas.openxmlformats.org/officeDocument/2006/relationships/image" Target="media/image74.png"/><Relationship Id="rId137" Type="http://schemas.openxmlformats.org/officeDocument/2006/relationships/hyperlink" Target="http://www.baronams.com/products/ioapi/AA.html" TargetMode="External"/><Relationship Id="rId158" Type="http://schemas.openxmlformats.org/officeDocument/2006/relationships/image" Target="media/image104.png"/><Relationship Id="rId20" Type="http://schemas.openxmlformats.org/officeDocument/2006/relationships/image" Target="media/image2.png"/><Relationship Id="rId41" Type="http://schemas.openxmlformats.org/officeDocument/2006/relationships/image" Target="media/image11.png"/><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oleObject" Target="embeddings/oleObject4.bin"/><Relationship Id="rId111" Type="http://schemas.openxmlformats.org/officeDocument/2006/relationships/image" Target="media/image69.png"/><Relationship Id="rId132" Type="http://schemas.openxmlformats.org/officeDocument/2006/relationships/image" Target="media/image89.png"/><Relationship Id="rId153" Type="http://schemas.openxmlformats.org/officeDocument/2006/relationships/image" Target="media/image99.png"/><Relationship Id="rId174" Type="http://schemas.openxmlformats.org/officeDocument/2006/relationships/hyperlink" Target="http://geoapi.sourceforge.net/" TargetMode="External"/><Relationship Id="rId179" Type="http://schemas.openxmlformats.org/officeDocument/2006/relationships/hyperlink" Target="http://hsqldb.org/" TargetMode="External"/><Relationship Id="rId195" Type="http://schemas.openxmlformats.org/officeDocument/2006/relationships/hyperlink" Target="http://www.epa.gov/amad/index.html" TargetMode="External"/><Relationship Id="rId190" Type="http://schemas.openxmlformats.org/officeDocument/2006/relationships/hyperlink" Target="http://www.unidata.ucar.edu/software/netcdf-java/" TargetMode="External"/><Relationship Id="rId15" Type="http://schemas.openxmlformats.org/officeDocument/2006/relationships/hyperlink" Target="http://www.verdi-tool.org/VERDI.faq.html" TargetMode="External"/><Relationship Id="rId36" Type="http://schemas.openxmlformats.org/officeDocument/2006/relationships/hyperlink" Target="http://java.sun.com/javase/technologies/desktop/java3d/" TargetMode="External"/><Relationship Id="rId57" Type="http://schemas.openxmlformats.org/officeDocument/2006/relationships/image" Target="media/image24.png"/><Relationship Id="rId106" Type="http://schemas.openxmlformats.org/officeDocument/2006/relationships/image" Target="media/image64.png"/><Relationship Id="rId127" Type="http://schemas.openxmlformats.org/officeDocument/2006/relationships/hyperlink" Target="http://www.baronams.com/products/ioapi/GRIDS.html" TargetMode="External"/><Relationship Id="rId10" Type="http://schemas.openxmlformats.org/officeDocument/2006/relationships/footer" Target="footer1.xml"/><Relationship Id="rId31" Type="http://schemas.openxmlformats.org/officeDocument/2006/relationships/image" Target="media/image7.png"/><Relationship Id="rId52" Type="http://schemas.openxmlformats.org/officeDocument/2006/relationships/image" Target="media/image19.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hyperlink" Target="http://lists.unc.edu/read/?forum=m3user" TargetMode="External"/><Relationship Id="rId148" Type="http://schemas.openxmlformats.org/officeDocument/2006/relationships/image" Target="media/image94.png"/><Relationship Id="rId164" Type="http://schemas.openxmlformats.org/officeDocument/2006/relationships/hyperlink" Target="http://www.vividsolutions.com/JTS/jts_frame.htm" TargetMode="External"/><Relationship Id="rId169" Type="http://schemas.openxmlformats.org/officeDocument/2006/relationships/hyperlink" Target="http://www.eclipse.org/stp/cf/saf/SAFcore.html" TargetMode="External"/><Relationship Id="rId185" Type="http://schemas.openxmlformats.org/officeDocument/2006/relationships/hyperlink" Target="http://swik.net/License:BSD/BSD+License+Text" TargetMode="Externa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hyperlink" Target="http://hsqldb.org/web/hsqlLicense.html" TargetMode="External"/><Relationship Id="rId26" Type="http://schemas.openxmlformats.org/officeDocument/2006/relationships/hyperlink" Target="http://www.cmascenter.org" TargetMode="External"/><Relationship Id="rId47" Type="http://schemas.openxmlformats.org/officeDocument/2006/relationships/hyperlink" Target="http://www.unidata.ucar.edu/software/netcdf-java" TargetMode="External"/><Relationship Id="rId68" Type="http://schemas.openxmlformats.org/officeDocument/2006/relationships/image" Target="media/image33.png"/><Relationship Id="rId89" Type="http://schemas.openxmlformats.org/officeDocument/2006/relationships/image" Target="media/image49.png"/><Relationship Id="rId112" Type="http://schemas.openxmlformats.org/officeDocument/2006/relationships/image" Target="media/image70.png"/><Relationship Id="rId133" Type="http://schemas.openxmlformats.org/officeDocument/2006/relationships/hyperlink" Target="http://www.baronams.com/products/ioapi/GRIDS.html" TargetMode="External"/><Relationship Id="rId154" Type="http://schemas.openxmlformats.org/officeDocument/2006/relationships/image" Target="media/image100.png"/><Relationship Id="rId175" Type="http://schemas.openxmlformats.org/officeDocument/2006/relationships/hyperlink" Target="http://www.codeplex.com/GeoAPI/licens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806B9-D98F-4C97-8519-D508640C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24868</Words>
  <Characters>141748</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NOTE: Review and QA of all work products is included with the hours for those work products</vt:lpstr>
    </vt:vector>
  </TitlesOfParts>
  <Company/>
  <LinksUpToDate>false</LinksUpToDate>
  <CharactersWithSpaces>166284</CharactersWithSpaces>
  <SharedDoc>false</SharedDoc>
  <HLinks>
    <vt:vector size="1932" baseType="variant">
      <vt:variant>
        <vt:i4>3473454</vt:i4>
      </vt:variant>
      <vt:variant>
        <vt:i4>2088</vt:i4>
      </vt:variant>
      <vt:variant>
        <vt:i4>0</vt:i4>
      </vt:variant>
      <vt:variant>
        <vt:i4>5</vt:i4>
      </vt:variant>
      <vt:variant>
        <vt:lpwstr>http://www.unidata.ucar.edu/software/netcdf/index.html</vt:lpwstr>
      </vt:variant>
      <vt:variant>
        <vt:lpwstr/>
      </vt:variant>
      <vt:variant>
        <vt:i4>2883639</vt:i4>
      </vt:variant>
      <vt:variant>
        <vt:i4>2085</vt:i4>
      </vt:variant>
      <vt:variant>
        <vt:i4>0</vt:i4>
      </vt:variant>
      <vt:variant>
        <vt:i4>5</vt:i4>
      </vt:variant>
      <vt:variant>
        <vt:lpwstr>http://www.epa.gov/amad/index.html</vt:lpwstr>
      </vt:variant>
      <vt:variant>
        <vt:lpwstr/>
      </vt:variant>
      <vt:variant>
        <vt:i4>7405616</vt:i4>
      </vt:variant>
      <vt:variant>
        <vt:i4>2082</vt:i4>
      </vt:variant>
      <vt:variant>
        <vt:i4>0</vt:i4>
      </vt:variant>
      <vt:variant>
        <vt:i4>5</vt:i4>
      </vt:variant>
      <vt:variant>
        <vt:lpwstr>http://www.cira.colostate.edu/</vt:lpwstr>
      </vt:variant>
      <vt:variant>
        <vt:lpwstr/>
      </vt:variant>
      <vt:variant>
        <vt:i4>1114126</vt:i4>
      </vt:variant>
      <vt:variant>
        <vt:i4>2079</vt:i4>
      </vt:variant>
      <vt:variant>
        <vt:i4>0</vt:i4>
      </vt:variant>
      <vt:variant>
        <vt:i4>5</vt:i4>
      </vt:variant>
      <vt:variant>
        <vt:lpwstr>http://repast.sourceforge.net/repast-license.html</vt:lpwstr>
      </vt:variant>
      <vt:variant>
        <vt:lpwstr/>
      </vt:variant>
      <vt:variant>
        <vt:i4>6291575</vt:i4>
      </vt:variant>
      <vt:variant>
        <vt:i4>2076</vt:i4>
      </vt:variant>
      <vt:variant>
        <vt:i4>0</vt:i4>
      </vt:variant>
      <vt:variant>
        <vt:i4>5</vt:i4>
      </vt:variant>
      <vt:variant>
        <vt:lpwstr>http://repast.sourceforge.net/</vt:lpwstr>
      </vt:variant>
      <vt:variant>
        <vt:lpwstr/>
      </vt:variant>
      <vt:variant>
        <vt:i4>6684778</vt:i4>
      </vt:variant>
      <vt:variant>
        <vt:i4>2073</vt:i4>
      </vt:variant>
      <vt:variant>
        <vt:i4>0</vt:i4>
      </vt:variant>
      <vt:variant>
        <vt:i4>5</vt:i4>
      </vt:variant>
      <vt:variant>
        <vt:lpwstr>http://www.gnu.org/copyleft/lesser.html</vt:lpwstr>
      </vt:variant>
      <vt:variant>
        <vt:lpwstr/>
      </vt:variant>
      <vt:variant>
        <vt:i4>655426</vt:i4>
      </vt:variant>
      <vt:variant>
        <vt:i4>2070</vt:i4>
      </vt:variant>
      <vt:variant>
        <vt:i4>0</vt:i4>
      </vt:variant>
      <vt:variant>
        <vt:i4>5</vt:i4>
      </vt:variant>
      <vt:variant>
        <vt:lpwstr>http://www.unidata.ucar.edu/software/netcdf-java/</vt:lpwstr>
      </vt:variant>
      <vt:variant>
        <vt:lpwstr/>
      </vt:variant>
      <vt:variant>
        <vt:i4>655426</vt:i4>
      </vt:variant>
      <vt:variant>
        <vt:i4>2067</vt:i4>
      </vt:variant>
      <vt:variant>
        <vt:i4>0</vt:i4>
      </vt:variant>
      <vt:variant>
        <vt:i4>5</vt:i4>
      </vt:variant>
      <vt:variant>
        <vt:lpwstr>http://www.unidata.ucar.edu/software/netcdf-java</vt:lpwstr>
      </vt:variant>
      <vt:variant>
        <vt:lpwstr/>
      </vt:variant>
      <vt:variant>
        <vt:i4>3735595</vt:i4>
      </vt:variant>
      <vt:variant>
        <vt:i4>2064</vt:i4>
      </vt:variant>
      <vt:variant>
        <vt:i4>0</vt:i4>
      </vt:variant>
      <vt:variant>
        <vt:i4>5</vt:i4>
      </vt:variant>
      <vt:variant>
        <vt:lpwstr>http://opensource.org/licenses/bsd-license.php</vt:lpwstr>
      </vt:variant>
      <vt:variant>
        <vt:lpwstr/>
      </vt:variant>
      <vt:variant>
        <vt:i4>6291574</vt:i4>
      </vt:variant>
      <vt:variant>
        <vt:i4>2061</vt:i4>
      </vt:variant>
      <vt:variant>
        <vt:i4>0</vt:i4>
      </vt:variant>
      <vt:variant>
        <vt:i4>5</vt:i4>
      </vt:variant>
      <vt:variant>
        <vt:lpwstr>http://www.cs.umd.edu/hcil/jazz/download/open-source.shtml</vt:lpwstr>
      </vt:variant>
      <vt:variant>
        <vt:lpwstr/>
      </vt:variant>
      <vt:variant>
        <vt:i4>6160407</vt:i4>
      </vt:variant>
      <vt:variant>
        <vt:i4>2058</vt:i4>
      </vt:variant>
      <vt:variant>
        <vt:i4>0</vt:i4>
      </vt:variant>
      <vt:variant>
        <vt:i4>5</vt:i4>
      </vt:variant>
      <vt:variant>
        <vt:lpwstr>http://www.cs.umd.edu/hcil/jazz/</vt:lpwstr>
      </vt:variant>
      <vt:variant>
        <vt:lpwstr/>
      </vt:variant>
      <vt:variant>
        <vt:i4>5308419</vt:i4>
      </vt:variant>
      <vt:variant>
        <vt:i4>2055</vt:i4>
      </vt:variant>
      <vt:variant>
        <vt:i4>0</vt:i4>
      </vt:variant>
      <vt:variant>
        <vt:i4>5</vt:i4>
      </vt:variant>
      <vt:variant>
        <vt:lpwstr>http://swik.net/License:BSD/BSD+License+Text</vt:lpwstr>
      </vt:variant>
      <vt:variant>
        <vt:lpwstr/>
      </vt:variant>
      <vt:variant>
        <vt:i4>3932277</vt:i4>
      </vt:variant>
      <vt:variant>
        <vt:i4>2052</vt:i4>
      </vt:variant>
      <vt:variant>
        <vt:i4>0</vt:i4>
      </vt:variant>
      <vt:variant>
        <vt:i4>5</vt:i4>
      </vt:variant>
      <vt:variant>
        <vt:lpwstr>http://swik.net/Jean-Marie-Dautelle</vt:lpwstr>
      </vt:variant>
      <vt:variant>
        <vt:lpwstr/>
      </vt:variant>
      <vt:variant>
        <vt:i4>5701648</vt:i4>
      </vt:variant>
      <vt:variant>
        <vt:i4>2049</vt:i4>
      </vt:variant>
      <vt:variant>
        <vt:i4>0</vt:i4>
      </vt:variant>
      <vt:variant>
        <vt:i4>5</vt:i4>
      </vt:variant>
      <vt:variant>
        <vt:lpwstr>http://jscience.org/</vt:lpwstr>
      </vt:variant>
      <vt:variant>
        <vt:lpwstr/>
      </vt:variant>
      <vt:variant>
        <vt:i4>2293863</vt:i4>
      </vt:variant>
      <vt:variant>
        <vt:i4>2046</vt:i4>
      </vt:variant>
      <vt:variant>
        <vt:i4>0</vt:i4>
      </vt:variant>
      <vt:variant>
        <vt:i4>5</vt:i4>
      </vt:variant>
      <vt:variant>
        <vt:lpwstr>http://developer.vrjuggler.org/browser/trunk/juggler/external/jfreechart/LICENSE.txt?rev=15441</vt:lpwstr>
      </vt:variant>
      <vt:variant>
        <vt:lpwstr/>
      </vt:variant>
      <vt:variant>
        <vt:i4>7405682</vt:i4>
      </vt:variant>
      <vt:variant>
        <vt:i4>2043</vt:i4>
      </vt:variant>
      <vt:variant>
        <vt:i4>0</vt:i4>
      </vt:variant>
      <vt:variant>
        <vt:i4>5</vt:i4>
      </vt:variant>
      <vt:variant>
        <vt:lpwstr>http://sourceforge.net/projects/jfreechart/</vt:lpwstr>
      </vt:variant>
      <vt:variant>
        <vt:lpwstr/>
      </vt:variant>
      <vt:variant>
        <vt:i4>3735665</vt:i4>
      </vt:variant>
      <vt:variant>
        <vt:i4>2040</vt:i4>
      </vt:variant>
      <vt:variant>
        <vt:i4>0</vt:i4>
      </vt:variant>
      <vt:variant>
        <vt:i4>5</vt:i4>
      </vt:variant>
      <vt:variant>
        <vt:lpwstr>http://hsqldb.org/web/hsqlLicense.html</vt:lpwstr>
      </vt:variant>
      <vt:variant>
        <vt:lpwstr/>
      </vt:variant>
      <vt:variant>
        <vt:i4>2424956</vt:i4>
      </vt:variant>
      <vt:variant>
        <vt:i4>2037</vt:i4>
      </vt:variant>
      <vt:variant>
        <vt:i4>0</vt:i4>
      </vt:variant>
      <vt:variant>
        <vt:i4>5</vt:i4>
      </vt:variant>
      <vt:variant>
        <vt:lpwstr>http://hsqldb.org/</vt:lpwstr>
      </vt:variant>
      <vt:variant>
        <vt:lpwstr/>
      </vt:variant>
      <vt:variant>
        <vt:i4>1179656</vt:i4>
      </vt:variant>
      <vt:variant>
        <vt:i4>2034</vt:i4>
      </vt:variant>
      <vt:variant>
        <vt:i4>0</vt:i4>
      </vt:variant>
      <vt:variant>
        <vt:i4>5</vt:i4>
      </vt:variant>
      <vt:variant>
        <vt:lpwstr>http://www.gnu.org/licenses/lgpl-2.1.txt</vt:lpwstr>
      </vt:variant>
      <vt:variant>
        <vt:lpwstr/>
      </vt:variant>
      <vt:variant>
        <vt:i4>7864443</vt:i4>
      </vt:variant>
      <vt:variant>
        <vt:i4>2031</vt:i4>
      </vt:variant>
      <vt:variant>
        <vt:i4>0</vt:i4>
      </vt:variant>
      <vt:variant>
        <vt:i4>5</vt:i4>
      </vt:variant>
      <vt:variant>
        <vt:lpwstr>http://docs.codehaus.org/display/GEOTDOC/00+Source+License</vt:lpwstr>
      </vt:variant>
      <vt:variant>
        <vt:lpwstr/>
      </vt:variant>
      <vt:variant>
        <vt:i4>589854</vt:i4>
      </vt:variant>
      <vt:variant>
        <vt:i4>2028</vt:i4>
      </vt:variant>
      <vt:variant>
        <vt:i4>0</vt:i4>
      </vt:variant>
      <vt:variant>
        <vt:i4>5</vt:i4>
      </vt:variant>
      <vt:variant>
        <vt:lpwstr>http://sourceforge.net/projects/geotools/</vt:lpwstr>
      </vt:variant>
      <vt:variant>
        <vt:lpwstr/>
      </vt:variant>
      <vt:variant>
        <vt:i4>4063336</vt:i4>
      </vt:variant>
      <vt:variant>
        <vt:i4>2025</vt:i4>
      </vt:variant>
      <vt:variant>
        <vt:i4>0</vt:i4>
      </vt:variant>
      <vt:variant>
        <vt:i4>5</vt:i4>
      </vt:variant>
      <vt:variant>
        <vt:lpwstr>http://www.codeplex.com/GeoAPI/license</vt:lpwstr>
      </vt:variant>
      <vt:variant>
        <vt:lpwstr/>
      </vt:variant>
      <vt:variant>
        <vt:i4>6881386</vt:i4>
      </vt:variant>
      <vt:variant>
        <vt:i4>2022</vt:i4>
      </vt:variant>
      <vt:variant>
        <vt:i4>0</vt:i4>
      </vt:variant>
      <vt:variant>
        <vt:i4>5</vt:i4>
      </vt:variant>
      <vt:variant>
        <vt:lpwstr>http://geoapi.sourceforge.net/</vt:lpwstr>
      </vt:variant>
      <vt:variant>
        <vt:lpwstr/>
      </vt:variant>
      <vt:variant>
        <vt:i4>5963848</vt:i4>
      </vt:variant>
      <vt:variant>
        <vt:i4>2019</vt:i4>
      </vt:variant>
      <vt:variant>
        <vt:i4>0</vt:i4>
      </vt:variant>
      <vt:variant>
        <vt:i4>5</vt:i4>
      </vt:variant>
      <vt:variant>
        <vt:lpwstr>http://www.gnu.org/licenses/old-licenses/gpl-2.0.html</vt:lpwstr>
      </vt:variant>
      <vt:variant>
        <vt:lpwstr/>
      </vt:variant>
      <vt:variant>
        <vt:i4>1179673</vt:i4>
      </vt:variant>
      <vt:variant>
        <vt:i4>2016</vt:i4>
      </vt:variant>
      <vt:variant>
        <vt:i4>0</vt:i4>
      </vt:variant>
      <vt:variant>
        <vt:i4>5</vt:i4>
      </vt:variant>
      <vt:variant>
        <vt:lpwstr>https://vecmath.dev.java.net/</vt:lpwstr>
      </vt:variant>
      <vt:variant>
        <vt:lpwstr/>
      </vt:variant>
      <vt:variant>
        <vt:i4>8060968</vt:i4>
      </vt:variant>
      <vt:variant>
        <vt:i4>2013</vt:i4>
      </vt:variant>
      <vt:variant>
        <vt:i4>0</vt:i4>
      </vt:variant>
      <vt:variant>
        <vt:i4>5</vt:i4>
      </vt:variant>
      <vt:variant>
        <vt:lpwstr>http://java3d.dev.java.net/</vt:lpwstr>
      </vt:variant>
      <vt:variant>
        <vt:lpwstr/>
      </vt:variant>
      <vt:variant>
        <vt:i4>1179719</vt:i4>
      </vt:variant>
      <vt:variant>
        <vt:i4>2010</vt:i4>
      </vt:variant>
      <vt:variant>
        <vt:i4>0</vt:i4>
      </vt:variant>
      <vt:variant>
        <vt:i4>5</vt:i4>
      </vt:variant>
      <vt:variant>
        <vt:lpwstr>http://www.eclipse.org/legal/epl-v10.html</vt:lpwstr>
      </vt:variant>
      <vt:variant>
        <vt:lpwstr/>
      </vt:variant>
      <vt:variant>
        <vt:i4>7864424</vt:i4>
      </vt:variant>
      <vt:variant>
        <vt:i4>2007</vt:i4>
      </vt:variant>
      <vt:variant>
        <vt:i4>0</vt:i4>
      </vt:variant>
      <vt:variant>
        <vt:i4>5</vt:i4>
      </vt:variant>
      <vt:variant>
        <vt:lpwstr>http://www.eclipse.org/stp/cf/saf/SAFcore.html</vt:lpwstr>
      </vt:variant>
      <vt:variant>
        <vt:lpwstr/>
      </vt:variant>
      <vt:variant>
        <vt:i4>262164</vt:i4>
      </vt:variant>
      <vt:variant>
        <vt:i4>2004</vt:i4>
      </vt:variant>
      <vt:variant>
        <vt:i4>0</vt:i4>
      </vt:variant>
      <vt:variant>
        <vt:i4>5</vt:i4>
      </vt:variant>
      <vt:variant>
        <vt:lpwstr>http://safr.sourceforge.net/</vt:lpwstr>
      </vt:variant>
      <vt:variant>
        <vt:lpwstr/>
      </vt:variant>
      <vt:variant>
        <vt:i4>589916</vt:i4>
      </vt:variant>
      <vt:variant>
        <vt:i4>2001</vt:i4>
      </vt:variant>
      <vt:variant>
        <vt:i4>0</vt:i4>
      </vt:variant>
      <vt:variant>
        <vt:i4>5</vt:i4>
      </vt:variant>
      <vt:variant>
        <vt:lpwstr>http://logging.apache.org/log4j/1.2/license.html</vt:lpwstr>
      </vt:variant>
      <vt:variant>
        <vt:lpwstr/>
      </vt:variant>
      <vt:variant>
        <vt:i4>655426</vt:i4>
      </vt:variant>
      <vt:variant>
        <vt:i4>1998</vt:i4>
      </vt:variant>
      <vt:variant>
        <vt:i4>0</vt:i4>
      </vt:variant>
      <vt:variant>
        <vt:i4>5</vt:i4>
      </vt:variant>
      <vt:variant>
        <vt:lpwstr>http://www.unidata.ucar.edu/software/netcdf-java/</vt:lpwstr>
      </vt:variant>
      <vt:variant>
        <vt:lpwstr/>
      </vt:variant>
      <vt:variant>
        <vt:i4>6684778</vt:i4>
      </vt:variant>
      <vt:variant>
        <vt:i4>1995</vt:i4>
      </vt:variant>
      <vt:variant>
        <vt:i4>0</vt:i4>
      </vt:variant>
      <vt:variant>
        <vt:i4>5</vt:i4>
      </vt:variant>
      <vt:variant>
        <vt:lpwstr>http://www.gnu.org/copyleft/lesser.html</vt:lpwstr>
      </vt:variant>
      <vt:variant>
        <vt:lpwstr/>
      </vt:variant>
      <vt:variant>
        <vt:i4>589859</vt:i4>
      </vt:variant>
      <vt:variant>
        <vt:i4>1992</vt:i4>
      </vt:variant>
      <vt:variant>
        <vt:i4>0</vt:i4>
      </vt:variant>
      <vt:variant>
        <vt:i4>5</vt:i4>
      </vt:variant>
      <vt:variant>
        <vt:lpwstr>http://www.vividsolutions.com/JTS/jts_frame.htm</vt:lpwstr>
      </vt:variant>
      <vt:variant>
        <vt:lpwstr/>
      </vt:variant>
      <vt:variant>
        <vt:i4>2228260</vt:i4>
      </vt:variant>
      <vt:variant>
        <vt:i4>1989</vt:i4>
      </vt:variant>
      <vt:variant>
        <vt:i4>0</vt:i4>
      </vt:variant>
      <vt:variant>
        <vt:i4>5</vt:i4>
      </vt:variant>
      <vt:variant>
        <vt:lpwstr>http://sourceforge.net/projects/jts-topo-suite/</vt:lpwstr>
      </vt:variant>
      <vt:variant>
        <vt:lpwstr/>
      </vt:variant>
      <vt:variant>
        <vt:i4>4718654</vt:i4>
      </vt:variant>
      <vt:variant>
        <vt:i4>1980</vt:i4>
      </vt:variant>
      <vt:variant>
        <vt:i4>0</vt:i4>
      </vt:variant>
      <vt:variant>
        <vt:i4>5</vt:i4>
      </vt:variant>
      <vt:variant>
        <vt:lpwstr>http://www.ie.unc.edu/cempd/EDSS/pave_doc/EntirePaveManual.html</vt:lpwstr>
      </vt:variant>
      <vt:variant>
        <vt:lpwstr/>
      </vt:variant>
      <vt:variant>
        <vt:i4>3014775</vt:i4>
      </vt:variant>
      <vt:variant>
        <vt:i4>1977</vt:i4>
      </vt:variant>
      <vt:variant>
        <vt:i4>0</vt:i4>
      </vt:variant>
      <vt:variant>
        <vt:i4>5</vt:i4>
      </vt:variant>
      <vt:variant>
        <vt:lpwstr>http://www.verdi-tool.org/</vt:lpwstr>
      </vt:variant>
      <vt:variant>
        <vt:lpwstr/>
      </vt:variant>
      <vt:variant>
        <vt:i4>4521998</vt:i4>
      </vt:variant>
      <vt:variant>
        <vt:i4>1974</vt:i4>
      </vt:variant>
      <vt:variant>
        <vt:i4>0</vt:i4>
      </vt:variant>
      <vt:variant>
        <vt:i4>5</vt:i4>
      </vt:variant>
      <vt:variant>
        <vt:lpwstr>http://bugz.unc.edu/query.cgi</vt:lpwstr>
      </vt:variant>
      <vt:variant>
        <vt:lpwstr/>
      </vt:variant>
      <vt:variant>
        <vt:i4>720896</vt:i4>
      </vt:variant>
      <vt:variant>
        <vt:i4>1971</vt:i4>
      </vt:variant>
      <vt:variant>
        <vt:i4>0</vt:i4>
      </vt:variant>
      <vt:variant>
        <vt:i4>5</vt:i4>
      </vt:variant>
      <vt:variant>
        <vt:lpwstr>http://bugz.unc.edu/</vt:lpwstr>
      </vt:variant>
      <vt:variant>
        <vt:lpwstr/>
      </vt:variant>
      <vt:variant>
        <vt:i4>1376374</vt:i4>
      </vt:variant>
      <vt:variant>
        <vt:i4>1968</vt:i4>
      </vt:variant>
      <vt:variant>
        <vt:i4>0</vt:i4>
      </vt:variant>
      <vt:variant>
        <vt:i4>5</vt:i4>
      </vt:variant>
      <vt:variant>
        <vt:lpwstr>http://bugz.unc.edu/enter_bug.cgi?product=VERDI</vt:lpwstr>
      </vt:variant>
      <vt:variant>
        <vt:lpwstr/>
      </vt:variant>
      <vt:variant>
        <vt:i4>1376374</vt:i4>
      </vt:variant>
      <vt:variant>
        <vt:i4>1965</vt:i4>
      </vt:variant>
      <vt:variant>
        <vt:i4>0</vt:i4>
      </vt:variant>
      <vt:variant>
        <vt:i4>5</vt:i4>
      </vt:variant>
      <vt:variant>
        <vt:lpwstr>http://bugz.unc.edu/enter_bug.cgi?product=VERDI</vt:lpwstr>
      </vt:variant>
      <vt:variant>
        <vt:lpwstr/>
      </vt:variant>
      <vt:variant>
        <vt:i4>2752632</vt:i4>
      </vt:variant>
      <vt:variant>
        <vt:i4>1962</vt:i4>
      </vt:variant>
      <vt:variant>
        <vt:i4>0</vt:i4>
      </vt:variant>
      <vt:variant>
        <vt:i4>5</vt:i4>
      </vt:variant>
      <vt:variant>
        <vt:lpwstr>http://sourceforge.net/projects/verdi/</vt:lpwstr>
      </vt:variant>
      <vt:variant>
        <vt:lpwstr/>
      </vt:variant>
      <vt:variant>
        <vt:i4>3014775</vt:i4>
      </vt:variant>
      <vt:variant>
        <vt:i4>1959</vt:i4>
      </vt:variant>
      <vt:variant>
        <vt:i4>0</vt:i4>
      </vt:variant>
      <vt:variant>
        <vt:i4>5</vt:i4>
      </vt:variant>
      <vt:variant>
        <vt:lpwstr>http://www.verdi-tool.org/</vt:lpwstr>
      </vt:variant>
      <vt:variant>
        <vt:lpwstr/>
      </vt:variant>
      <vt:variant>
        <vt:i4>6619196</vt:i4>
      </vt:variant>
      <vt:variant>
        <vt:i4>1956</vt:i4>
      </vt:variant>
      <vt:variant>
        <vt:i4>0</vt:i4>
      </vt:variant>
      <vt:variant>
        <vt:i4>5</vt:i4>
      </vt:variant>
      <vt:variant>
        <vt:lpwstr>http://www.baronams.com/products/ioapi/AA.html</vt:lpwstr>
      </vt:variant>
      <vt:variant>
        <vt:lpwstr>tools</vt:lpwstr>
      </vt:variant>
      <vt:variant>
        <vt:i4>4784143</vt:i4>
      </vt:variant>
      <vt:variant>
        <vt:i4>1953</vt:i4>
      </vt:variant>
      <vt:variant>
        <vt:i4>0</vt:i4>
      </vt:variant>
      <vt:variant>
        <vt:i4>5</vt:i4>
      </vt:variant>
      <vt:variant>
        <vt:lpwstr>http://www.baronams.com/products/ioapi/GRIDS.html</vt:lpwstr>
      </vt:variant>
      <vt:variant>
        <vt:lpwstr/>
      </vt:variant>
      <vt:variant>
        <vt:i4>4784143</vt:i4>
      </vt:variant>
      <vt:variant>
        <vt:i4>1950</vt:i4>
      </vt:variant>
      <vt:variant>
        <vt:i4>0</vt:i4>
      </vt:variant>
      <vt:variant>
        <vt:i4>5</vt:i4>
      </vt:variant>
      <vt:variant>
        <vt:lpwstr>http://www.baronams.com/products/ioapi/GRIDS.html</vt:lpwstr>
      </vt:variant>
      <vt:variant>
        <vt:lpwstr/>
      </vt:variant>
      <vt:variant>
        <vt:i4>917517</vt:i4>
      </vt:variant>
      <vt:variant>
        <vt:i4>1815</vt:i4>
      </vt:variant>
      <vt:variant>
        <vt:i4>0</vt:i4>
      </vt:variant>
      <vt:variant>
        <vt:i4>5</vt:i4>
      </vt:variant>
      <vt:variant>
        <vt:lpwstr>http://udig.refractions.net/</vt:lpwstr>
      </vt:variant>
      <vt:variant>
        <vt:lpwstr/>
      </vt:variant>
      <vt:variant>
        <vt:i4>5242882</vt:i4>
      </vt:variant>
      <vt:variant>
        <vt:i4>1695</vt:i4>
      </vt:variant>
      <vt:variant>
        <vt:i4>0</vt:i4>
      </vt:variant>
      <vt:variant>
        <vt:i4>5</vt:i4>
      </vt:variant>
      <vt:variant>
        <vt:lpwstr>http://www2.census.gov/cgi-bin/shapefiles/national-files</vt:lpwstr>
      </vt:variant>
      <vt:variant>
        <vt:lpwstr/>
      </vt:variant>
      <vt:variant>
        <vt:i4>393235</vt:i4>
      </vt:variant>
      <vt:variant>
        <vt:i4>1692</vt:i4>
      </vt:variant>
      <vt:variant>
        <vt:i4>0</vt:i4>
      </vt:variant>
      <vt:variant>
        <vt:i4>5</vt:i4>
      </vt:variant>
      <vt:variant>
        <vt:lpwstr>http://datagateway.nrcs.usda.gov/</vt:lpwstr>
      </vt:variant>
      <vt:variant>
        <vt:lpwstr/>
      </vt:variant>
      <vt:variant>
        <vt:i4>524382</vt:i4>
      </vt:variant>
      <vt:variant>
        <vt:i4>1683</vt:i4>
      </vt:variant>
      <vt:variant>
        <vt:i4>0</vt:i4>
      </vt:variant>
      <vt:variant>
        <vt:i4>5</vt:i4>
      </vt:variant>
      <vt:variant>
        <vt:lpwstr>http://www.unidata.ucar.edu/software/netcdf/</vt:lpwstr>
      </vt:variant>
      <vt:variant>
        <vt:lpwstr/>
      </vt:variant>
      <vt:variant>
        <vt:i4>3211372</vt:i4>
      </vt:variant>
      <vt:variant>
        <vt:i4>1680</vt:i4>
      </vt:variant>
      <vt:variant>
        <vt:i4>0</vt:i4>
      </vt:variant>
      <vt:variant>
        <vt:i4>5</vt:i4>
      </vt:variant>
      <vt:variant>
        <vt:lpwstr>http://www.baronams.com/products/ioapi</vt:lpwstr>
      </vt:variant>
      <vt:variant>
        <vt:lpwstr/>
      </vt:variant>
      <vt:variant>
        <vt:i4>655426</vt:i4>
      </vt:variant>
      <vt:variant>
        <vt:i4>1677</vt:i4>
      </vt:variant>
      <vt:variant>
        <vt:i4>0</vt:i4>
      </vt:variant>
      <vt:variant>
        <vt:i4>5</vt:i4>
      </vt:variant>
      <vt:variant>
        <vt:lpwstr>http://www.unidata.ucar.edu/software/netcdf-java</vt:lpwstr>
      </vt:variant>
      <vt:variant>
        <vt:lpwstr/>
      </vt:variant>
      <vt:variant>
        <vt:i4>7667736</vt:i4>
      </vt:variant>
      <vt:variant>
        <vt:i4>1614</vt:i4>
      </vt:variant>
      <vt:variant>
        <vt:i4>0</vt:i4>
      </vt:variant>
      <vt:variant>
        <vt:i4>5</vt:i4>
      </vt:variant>
      <vt:variant>
        <vt:lpwstr>https://jai.dev.java.net/binary-builds.html</vt:lpwstr>
      </vt:variant>
      <vt:variant>
        <vt:lpwstr>Release_builds</vt:lpwstr>
      </vt:variant>
      <vt:variant>
        <vt:i4>7667825</vt:i4>
      </vt:variant>
      <vt:variant>
        <vt:i4>1611</vt:i4>
      </vt:variant>
      <vt:variant>
        <vt:i4>0</vt:i4>
      </vt:variant>
      <vt:variant>
        <vt:i4>5</vt:i4>
      </vt:variant>
      <vt:variant>
        <vt:lpwstr>http://java.sun.com/javase/technologies/desktop/java3d/</vt:lpwstr>
      </vt:variant>
      <vt:variant>
        <vt:lpwstr/>
      </vt:variant>
      <vt:variant>
        <vt:i4>6553633</vt:i4>
      </vt:variant>
      <vt:variant>
        <vt:i4>1608</vt:i4>
      </vt:variant>
      <vt:variant>
        <vt:i4>0</vt:i4>
      </vt:variant>
      <vt:variant>
        <vt:i4>5</vt:i4>
      </vt:variant>
      <vt:variant>
        <vt:lpwstr>http://www.java.com/en/download/manual.jsp</vt:lpwstr>
      </vt:variant>
      <vt:variant>
        <vt:lpwstr/>
      </vt:variant>
      <vt:variant>
        <vt:i4>2752632</vt:i4>
      </vt:variant>
      <vt:variant>
        <vt:i4>1605</vt:i4>
      </vt:variant>
      <vt:variant>
        <vt:i4>0</vt:i4>
      </vt:variant>
      <vt:variant>
        <vt:i4>5</vt:i4>
      </vt:variant>
      <vt:variant>
        <vt:lpwstr>http://sourceforge.net/projects/verdi/</vt:lpwstr>
      </vt:variant>
      <vt:variant>
        <vt:lpwstr/>
      </vt:variant>
      <vt:variant>
        <vt:i4>720896</vt:i4>
      </vt:variant>
      <vt:variant>
        <vt:i4>1584</vt:i4>
      </vt:variant>
      <vt:variant>
        <vt:i4>0</vt:i4>
      </vt:variant>
      <vt:variant>
        <vt:i4>5</vt:i4>
      </vt:variant>
      <vt:variant>
        <vt:lpwstr>http://bugz.unc.edu/</vt:lpwstr>
      </vt:variant>
      <vt:variant>
        <vt:lpwstr/>
      </vt:variant>
      <vt:variant>
        <vt:i4>1376374</vt:i4>
      </vt:variant>
      <vt:variant>
        <vt:i4>1581</vt:i4>
      </vt:variant>
      <vt:variant>
        <vt:i4>0</vt:i4>
      </vt:variant>
      <vt:variant>
        <vt:i4>5</vt:i4>
      </vt:variant>
      <vt:variant>
        <vt:lpwstr>http://bugz.unc.edu/enter_bug.cgi?product=VERDI</vt:lpwstr>
      </vt:variant>
      <vt:variant>
        <vt:lpwstr/>
      </vt:variant>
      <vt:variant>
        <vt:i4>8126581</vt:i4>
      </vt:variant>
      <vt:variant>
        <vt:i4>1578</vt:i4>
      </vt:variant>
      <vt:variant>
        <vt:i4>0</vt:i4>
      </vt:variant>
      <vt:variant>
        <vt:i4>5</vt:i4>
      </vt:variant>
      <vt:variant>
        <vt:lpwstr>http://lists.unc.edu/read/search/results?forum=m3user&amp;words=verdi&amp;sb=1</vt:lpwstr>
      </vt:variant>
      <vt:variant>
        <vt:lpwstr/>
      </vt:variant>
      <vt:variant>
        <vt:i4>5636104</vt:i4>
      </vt:variant>
      <vt:variant>
        <vt:i4>1575</vt:i4>
      </vt:variant>
      <vt:variant>
        <vt:i4>0</vt:i4>
      </vt:variant>
      <vt:variant>
        <vt:i4>5</vt:i4>
      </vt:variant>
      <vt:variant>
        <vt:lpwstr>http://www.verdi-tool.org/VERDI.faq.html</vt:lpwstr>
      </vt:variant>
      <vt:variant>
        <vt:lpwstr/>
      </vt:variant>
      <vt:variant>
        <vt:i4>3014775</vt:i4>
      </vt:variant>
      <vt:variant>
        <vt:i4>1563</vt:i4>
      </vt:variant>
      <vt:variant>
        <vt:i4>0</vt:i4>
      </vt:variant>
      <vt:variant>
        <vt:i4>5</vt:i4>
      </vt:variant>
      <vt:variant>
        <vt:lpwstr>http://www.verdi-tool.org/</vt:lpwstr>
      </vt:variant>
      <vt:variant>
        <vt:lpwstr/>
      </vt:variant>
      <vt:variant>
        <vt:i4>3276837</vt:i4>
      </vt:variant>
      <vt:variant>
        <vt:i4>1560</vt:i4>
      </vt:variant>
      <vt:variant>
        <vt:i4>0</vt:i4>
      </vt:variant>
      <vt:variant>
        <vt:i4>5</vt:i4>
      </vt:variant>
      <vt:variant>
        <vt:lpwstr>http://www.cmascenter.org/</vt:lpwstr>
      </vt:variant>
      <vt:variant>
        <vt:lpwstr/>
      </vt:variant>
      <vt:variant>
        <vt:i4>3014775</vt:i4>
      </vt:variant>
      <vt:variant>
        <vt:i4>1557</vt:i4>
      </vt:variant>
      <vt:variant>
        <vt:i4>0</vt:i4>
      </vt:variant>
      <vt:variant>
        <vt:i4>5</vt:i4>
      </vt:variant>
      <vt:variant>
        <vt:lpwstr>http://www.verdi-tool.org/</vt:lpwstr>
      </vt:variant>
      <vt:variant>
        <vt:lpwstr/>
      </vt:variant>
      <vt:variant>
        <vt:i4>3276837</vt:i4>
      </vt:variant>
      <vt:variant>
        <vt:i4>1554</vt:i4>
      </vt:variant>
      <vt:variant>
        <vt:i4>0</vt:i4>
      </vt:variant>
      <vt:variant>
        <vt:i4>5</vt:i4>
      </vt:variant>
      <vt:variant>
        <vt:lpwstr>http://www.cmascenter.org/</vt:lpwstr>
      </vt:variant>
      <vt:variant>
        <vt:lpwstr/>
      </vt:variant>
      <vt:variant>
        <vt:i4>3014775</vt:i4>
      </vt:variant>
      <vt:variant>
        <vt:i4>1551</vt:i4>
      </vt:variant>
      <vt:variant>
        <vt:i4>0</vt:i4>
      </vt:variant>
      <vt:variant>
        <vt:i4>5</vt:i4>
      </vt:variant>
      <vt:variant>
        <vt:lpwstr>http://www.verdi-tool.org/</vt:lpwstr>
      </vt:variant>
      <vt:variant>
        <vt:lpwstr/>
      </vt:variant>
      <vt:variant>
        <vt:i4>3276837</vt:i4>
      </vt:variant>
      <vt:variant>
        <vt:i4>1548</vt:i4>
      </vt:variant>
      <vt:variant>
        <vt:i4>0</vt:i4>
      </vt:variant>
      <vt:variant>
        <vt:i4>5</vt:i4>
      </vt:variant>
      <vt:variant>
        <vt:lpwstr>http://www.cmascenter.org/</vt:lpwstr>
      </vt:variant>
      <vt:variant>
        <vt:lpwstr/>
      </vt:variant>
      <vt:variant>
        <vt:i4>3276837</vt:i4>
      </vt:variant>
      <vt:variant>
        <vt:i4>1521</vt:i4>
      </vt:variant>
      <vt:variant>
        <vt:i4>0</vt:i4>
      </vt:variant>
      <vt:variant>
        <vt:i4>5</vt:i4>
      </vt:variant>
      <vt:variant>
        <vt:lpwstr>http://www.cmascenter.org/</vt:lpwstr>
      </vt:variant>
      <vt:variant>
        <vt:lpwstr/>
      </vt:variant>
      <vt:variant>
        <vt:i4>3014775</vt:i4>
      </vt:variant>
      <vt:variant>
        <vt:i4>1518</vt:i4>
      </vt:variant>
      <vt:variant>
        <vt:i4>0</vt:i4>
      </vt:variant>
      <vt:variant>
        <vt:i4>5</vt:i4>
      </vt:variant>
      <vt:variant>
        <vt:lpwstr>http://www.verdi-tool.org/</vt:lpwstr>
      </vt:variant>
      <vt:variant>
        <vt:lpwstr/>
      </vt:variant>
      <vt:variant>
        <vt:i4>1376374</vt:i4>
      </vt:variant>
      <vt:variant>
        <vt:i4>1515</vt:i4>
      </vt:variant>
      <vt:variant>
        <vt:i4>0</vt:i4>
      </vt:variant>
      <vt:variant>
        <vt:i4>5</vt:i4>
      </vt:variant>
      <vt:variant>
        <vt:lpwstr>http://bugz.unc.edu/enter_bug.cgi?product=VERDI</vt:lpwstr>
      </vt:variant>
      <vt:variant>
        <vt:lpwstr/>
      </vt:variant>
      <vt:variant>
        <vt:i4>7929960</vt:i4>
      </vt:variant>
      <vt:variant>
        <vt:i4>1512</vt:i4>
      </vt:variant>
      <vt:variant>
        <vt:i4>0</vt:i4>
      </vt:variant>
      <vt:variant>
        <vt:i4>5</vt:i4>
      </vt:variant>
      <vt:variant>
        <vt:lpwstr>http://lists.unc.edu/read/?forum=m3user</vt:lpwstr>
      </vt:variant>
      <vt:variant>
        <vt:lpwstr/>
      </vt:variant>
      <vt:variant>
        <vt:i4>5636104</vt:i4>
      </vt:variant>
      <vt:variant>
        <vt:i4>1509</vt:i4>
      </vt:variant>
      <vt:variant>
        <vt:i4>0</vt:i4>
      </vt:variant>
      <vt:variant>
        <vt:i4>5</vt:i4>
      </vt:variant>
      <vt:variant>
        <vt:lpwstr>http://www.verdi-tool.org/VERDI.faq.html</vt:lpwstr>
      </vt:variant>
      <vt:variant>
        <vt:lpwstr/>
      </vt:variant>
      <vt:variant>
        <vt:i4>2752632</vt:i4>
      </vt:variant>
      <vt:variant>
        <vt:i4>1506</vt:i4>
      </vt:variant>
      <vt:variant>
        <vt:i4>0</vt:i4>
      </vt:variant>
      <vt:variant>
        <vt:i4>5</vt:i4>
      </vt:variant>
      <vt:variant>
        <vt:lpwstr>http://sourceforge.net/projects/verdi/</vt:lpwstr>
      </vt:variant>
      <vt:variant>
        <vt:lpwstr/>
      </vt:variant>
      <vt:variant>
        <vt:i4>6291560</vt:i4>
      </vt:variant>
      <vt:variant>
        <vt:i4>1503</vt:i4>
      </vt:variant>
      <vt:variant>
        <vt:i4>0</vt:i4>
      </vt:variant>
      <vt:variant>
        <vt:i4>5</vt:i4>
      </vt:variant>
      <vt:variant>
        <vt:lpwstr>http://www.cmascenter.org/download/software.cfm</vt:lpwstr>
      </vt:variant>
      <vt:variant>
        <vt:lpwstr/>
      </vt:variant>
      <vt:variant>
        <vt:i4>3014775</vt:i4>
      </vt:variant>
      <vt:variant>
        <vt:i4>1500</vt:i4>
      </vt:variant>
      <vt:variant>
        <vt:i4>0</vt:i4>
      </vt:variant>
      <vt:variant>
        <vt:i4>5</vt:i4>
      </vt:variant>
      <vt:variant>
        <vt:lpwstr>http://www.verdi-tool.org/</vt:lpwstr>
      </vt:variant>
      <vt:variant>
        <vt:lpwstr/>
      </vt:variant>
      <vt:variant>
        <vt:i4>1572927</vt:i4>
      </vt:variant>
      <vt:variant>
        <vt:i4>1493</vt:i4>
      </vt:variant>
      <vt:variant>
        <vt:i4>0</vt:i4>
      </vt:variant>
      <vt:variant>
        <vt:i4>5</vt:i4>
      </vt:variant>
      <vt:variant>
        <vt:lpwstr/>
      </vt:variant>
      <vt:variant>
        <vt:lpwstr>_Toc292297633</vt:lpwstr>
      </vt:variant>
      <vt:variant>
        <vt:i4>1572927</vt:i4>
      </vt:variant>
      <vt:variant>
        <vt:i4>1487</vt:i4>
      </vt:variant>
      <vt:variant>
        <vt:i4>0</vt:i4>
      </vt:variant>
      <vt:variant>
        <vt:i4>5</vt:i4>
      </vt:variant>
      <vt:variant>
        <vt:lpwstr/>
      </vt:variant>
      <vt:variant>
        <vt:lpwstr>_Toc292297632</vt:lpwstr>
      </vt:variant>
      <vt:variant>
        <vt:i4>1572927</vt:i4>
      </vt:variant>
      <vt:variant>
        <vt:i4>1481</vt:i4>
      </vt:variant>
      <vt:variant>
        <vt:i4>0</vt:i4>
      </vt:variant>
      <vt:variant>
        <vt:i4>5</vt:i4>
      </vt:variant>
      <vt:variant>
        <vt:lpwstr/>
      </vt:variant>
      <vt:variant>
        <vt:lpwstr>_Toc292297631</vt:lpwstr>
      </vt:variant>
      <vt:variant>
        <vt:i4>1572927</vt:i4>
      </vt:variant>
      <vt:variant>
        <vt:i4>1475</vt:i4>
      </vt:variant>
      <vt:variant>
        <vt:i4>0</vt:i4>
      </vt:variant>
      <vt:variant>
        <vt:i4>5</vt:i4>
      </vt:variant>
      <vt:variant>
        <vt:lpwstr/>
      </vt:variant>
      <vt:variant>
        <vt:lpwstr>_Toc292297630</vt:lpwstr>
      </vt:variant>
      <vt:variant>
        <vt:i4>1638463</vt:i4>
      </vt:variant>
      <vt:variant>
        <vt:i4>1469</vt:i4>
      </vt:variant>
      <vt:variant>
        <vt:i4>0</vt:i4>
      </vt:variant>
      <vt:variant>
        <vt:i4>5</vt:i4>
      </vt:variant>
      <vt:variant>
        <vt:lpwstr/>
      </vt:variant>
      <vt:variant>
        <vt:lpwstr>_Toc292297629</vt:lpwstr>
      </vt:variant>
      <vt:variant>
        <vt:i4>1638463</vt:i4>
      </vt:variant>
      <vt:variant>
        <vt:i4>1463</vt:i4>
      </vt:variant>
      <vt:variant>
        <vt:i4>0</vt:i4>
      </vt:variant>
      <vt:variant>
        <vt:i4>5</vt:i4>
      </vt:variant>
      <vt:variant>
        <vt:lpwstr/>
      </vt:variant>
      <vt:variant>
        <vt:lpwstr>_Toc292297628</vt:lpwstr>
      </vt:variant>
      <vt:variant>
        <vt:i4>1638463</vt:i4>
      </vt:variant>
      <vt:variant>
        <vt:i4>1457</vt:i4>
      </vt:variant>
      <vt:variant>
        <vt:i4>0</vt:i4>
      </vt:variant>
      <vt:variant>
        <vt:i4>5</vt:i4>
      </vt:variant>
      <vt:variant>
        <vt:lpwstr/>
      </vt:variant>
      <vt:variant>
        <vt:lpwstr>_Toc292297627</vt:lpwstr>
      </vt:variant>
      <vt:variant>
        <vt:i4>1638463</vt:i4>
      </vt:variant>
      <vt:variant>
        <vt:i4>1451</vt:i4>
      </vt:variant>
      <vt:variant>
        <vt:i4>0</vt:i4>
      </vt:variant>
      <vt:variant>
        <vt:i4>5</vt:i4>
      </vt:variant>
      <vt:variant>
        <vt:lpwstr/>
      </vt:variant>
      <vt:variant>
        <vt:lpwstr>_Toc292297626</vt:lpwstr>
      </vt:variant>
      <vt:variant>
        <vt:i4>1638463</vt:i4>
      </vt:variant>
      <vt:variant>
        <vt:i4>1445</vt:i4>
      </vt:variant>
      <vt:variant>
        <vt:i4>0</vt:i4>
      </vt:variant>
      <vt:variant>
        <vt:i4>5</vt:i4>
      </vt:variant>
      <vt:variant>
        <vt:lpwstr/>
      </vt:variant>
      <vt:variant>
        <vt:lpwstr>_Toc292297625</vt:lpwstr>
      </vt:variant>
      <vt:variant>
        <vt:i4>1638463</vt:i4>
      </vt:variant>
      <vt:variant>
        <vt:i4>1439</vt:i4>
      </vt:variant>
      <vt:variant>
        <vt:i4>0</vt:i4>
      </vt:variant>
      <vt:variant>
        <vt:i4>5</vt:i4>
      </vt:variant>
      <vt:variant>
        <vt:lpwstr/>
      </vt:variant>
      <vt:variant>
        <vt:lpwstr>_Toc292297624</vt:lpwstr>
      </vt:variant>
      <vt:variant>
        <vt:i4>1638463</vt:i4>
      </vt:variant>
      <vt:variant>
        <vt:i4>1433</vt:i4>
      </vt:variant>
      <vt:variant>
        <vt:i4>0</vt:i4>
      </vt:variant>
      <vt:variant>
        <vt:i4>5</vt:i4>
      </vt:variant>
      <vt:variant>
        <vt:lpwstr/>
      </vt:variant>
      <vt:variant>
        <vt:lpwstr>_Toc292297623</vt:lpwstr>
      </vt:variant>
      <vt:variant>
        <vt:i4>1638463</vt:i4>
      </vt:variant>
      <vt:variant>
        <vt:i4>1427</vt:i4>
      </vt:variant>
      <vt:variant>
        <vt:i4>0</vt:i4>
      </vt:variant>
      <vt:variant>
        <vt:i4>5</vt:i4>
      </vt:variant>
      <vt:variant>
        <vt:lpwstr/>
      </vt:variant>
      <vt:variant>
        <vt:lpwstr>_Toc292297622</vt:lpwstr>
      </vt:variant>
      <vt:variant>
        <vt:i4>1638463</vt:i4>
      </vt:variant>
      <vt:variant>
        <vt:i4>1421</vt:i4>
      </vt:variant>
      <vt:variant>
        <vt:i4>0</vt:i4>
      </vt:variant>
      <vt:variant>
        <vt:i4>5</vt:i4>
      </vt:variant>
      <vt:variant>
        <vt:lpwstr/>
      </vt:variant>
      <vt:variant>
        <vt:lpwstr>_Toc292297621</vt:lpwstr>
      </vt:variant>
      <vt:variant>
        <vt:i4>1638463</vt:i4>
      </vt:variant>
      <vt:variant>
        <vt:i4>1415</vt:i4>
      </vt:variant>
      <vt:variant>
        <vt:i4>0</vt:i4>
      </vt:variant>
      <vt:variant>
        <vt:i4>5</vt:i4>
      </vt:variant>
      <vt:variant>
        <vt:lpwstr/>
      </vt:variant>
      <vt:variant>
        <vt:lpwstr>_Toc292297620</vt:lpwstr>
      </vt:variant>
      <vt:variant>
        <vt:i4>1703999</vt:i4>
      </vt:variant>
      <vt:variant>
        <vt:i4>1409</vt:i4>
      </vt:variant>
      <vt:variant>
        <vt:i4>0</vt:i4>
      </vt:variant>
      <vt:variant>
        <vt:i4>5</vt:i4>
      </vt:variant>
      <vt:variant>
        <vt:lpwstr/>
      </vt:variant>
      <vt:variant>
        <vt:lpwstr>_Toc292297619</vt:lpwstr>
      </vt:variant>
      <vt:variant>
        <vt:i4>1703999</vt:i4>
      </vt:variant>
      <vt:variant>
        <vt:i4>1403</vt:i4>
      </vt:variant>
      <vt:variant>
        <vt:i4>0</vt:i4>
      </vt:variant>
      <vt:variant>
        <vt:i4>5</vt:i4>
      </vt:variant>
      <vt:variant>
        <vt:lpwstr/>
      </vt:variant>
      <vt:variant>
        <vt:lpwstr>_Toc292297618</vt:lpwstr>
      </vt:variant>
      <vt:variant>
        <vt:i4>1703999</vt:i4>
      </vt:variant>
      <vt:variant>
        <vt:i4>1397</vt:i4>
      </vt:variant>
      <vt:variant>
        <vt:i4>0</vt:i4>
      </vt:variant>
      <vt:variant>
        <vt:i4>5</vt:i4>
      </vt:variant>
      <vt:variant>
        <vt:lpwstr/>
      </vt:variant>
      <vt:variant>
        <vt:lpwstr>_Toc292297617</vt:lpwstr>
      </vt:variant>
      <vt:variant>
        <vt:i4>1703999</vt:i4>
      </vt:variant>
      <vt:variant>
        <vt:i4>1391</vt:i4>
      </vt:variant>
      <vt:variant>
        <vt:i4>0</vt:i4>
      </vt:variant>
      <vt:variant>
        <vt:i4>5</vt:i4>
      </vt:variant>
      <vt:variant>
        <vt:lpwstr/>
      </vt:variant>
      <vt:variant>
        <vt:lpwstr>_Toc292297616</vt:lpwstr>
      </vt:variant>
      <vt:variant>
        <vt:i4>1703999</vt:i4>
      </vt:variant>
      <vt:variant>
        <vt:i4>1385</vt:i4>
      </vt:variant>
      <vt:variant>
        <vt:i4>0</vt:i4>
      </vt:variant>
      <vt:variant>
        <vt:i4>5</vt:i4>
      </vt:variant>
      <vt:variant>
        <vt:lpwstr/>
      </vt:variant>
      <vt:variant>
        <vt:lpwstr>_Toc292297615</vt:lpwstr>
      </vt:variant>
      <vt:variant>
        <vt:i4>1703999</vt:i4>
      </vt:variant>
      <vt:variant>
        <vt:i4>1379</vt:i4>
      </vt:variant>
      <vt:variant>
        <vt:i4>0</vt:i4>
      </vt:variant>
      <vt:variant>
        <vt:i4>5</vt:i4>
      </vt:variant>
      <vt:variant>
        <vt:lpwstr/>
      </vt:variant>
      <vt:variant>
        <vt:lpwstr>_Toc292297614</vt:lpwstr>
      </vt:variant>
      <vt:variant>
        <vt:i4>1703999</vt:i4>
      </vt:variant>
      <vt:variant>
        <vt:i4>1373</vt:i4>
      </vt:variant>
      <vt:variant>
        <vt:i4>0</vt:i4>
      </vt:variant>
      <vt:variant>
        <vt:i4>5</vt:i4>
      </vt:variant>
      <vt:variant>
        <vt:lpwstr/>
      </vt:variant>
      <vt:variant>
        <vt:lpwstr>_Toc292297613</vt:lpwstr>
      </vt:variant>
      <vt:variant>
        <vt:i4>1703999</vt:i4>
      </vt:variant>
      <vt:variant>
        <vt:i4>1367</vt:i4>
      </vt:variant>
      <vt:variant>
        <vt:i4>0</vt:i4>
      </vt:variant>
      <vt:variant>
        <vt:i4>5</vt:i4>
      </vt:variant>
      <vt:variant>
        <vt:lpwstr/>
      </vt:variant>
      <vt:variant>
        <vt:lpwstr>_Toc292297612</vt:lpwstr>
      </vt:variant>
      <vt:variant>
        <vt:i4>1703999</vt:i4>
      </vt:variant>
      <vt:variant>
        <vt:i4>1361</vt:i4>
      </vt:variant>
      <vt:variant>
        <vt:i4>0</vt:i4>
      </vt:variant>
      <vt:variant>
        <vt:i4>5</vt:i4>
      </vt:variant>
      <vt:variant>
        <vt:lpwstr/>
      </vt:variant>
      <vt:variant>
        <vt:lpwstr>_Toc292297611</vt:lpwstr>
      </vt:variant>
      <vt:variant>
        <vt:i4>1703999</vt:i4>
      </vt:variant>
      <vt:variant>
        <vt:i4>1355</vt:i4>
      </vt:variant>
      <vt:variant>
        <vt:i4>0</vt:i4>
      </vt:variant>
      <vt:variant>
        <vt:i4>5</vt:i4>
      </vt:variant>
      <vt:variant>
        <vt:lpwstr/>
      </vt:variant>
      <vt:variant>
        <vt:lpwstr>_Toc292297610</vt:lpwstr>
      </vt:variant>
      <vt:variant>
        <vt:i4>1769535</vt:i4>
      </vt:variant>
      <vt:variant>
        <vt:i4>1349</vt:i4>
      </vt:variant>
      <vt:variant>
        <vt:i4>0</vt:i4>
      </vt:variant>
      <vt:variant>
        <vt:i4>5</vt:i4>
      </vt:variant>
      <vt:variant>
        <vt:lpwstr/>
      </vt:variant>
      <vt:variant>
        <vt:lpwstr>_Toc292297609</vt:lpwstr>
      </vt:variant>
      <vt:variant>
        <vt:i4>1769535</vt:i4>
      </vt:variant>
      <vt:variant>
        <vt:i4>1343</vt:i4>
      </vt:variant>
      <vt:variant>
        <vt:i4>0</vt:i4>
      </vt:variant>
      <vt:variant>
        <vt:i4>5</vt:i4>
      </vt:variant>
      <vt:variant>
        <vt:lpwstr/>
      </vt:variant>
      <vt:variant>
        <vt:lpwstr>_Toc292297608</vt:lpwstr>
      </vt:variant>
      <vt:variant>
        <vt:i4>1769535</vt:i4>
      </vt:variant>
      <vt:variant>
        <vt:i4>1337</vt:i4>
      </vt:variant>
      <vt:variant>
        <vt:i4>0</vt:i4>
      </vt:variant>
      <vt:variant>
        <vt:i4>5</vt:i4>
      </vt:variant>
      <vt:variant>
        <vt:lpwstr/>
      </vt:variant>
      <vt:variant>
        <vt:lpwstr>_Toc292297607</vt:lpwstr>
      </vt:variant>
      <vt:variant>
        <vt:i4>1769535</vt:i4>
      </vt:variant>
      <vt:variant>
        <vt:i4>1331</vt:i4>
      </vt:variant>
      <vt:variant>
        <vt:i4>0</vt:i4>
      </vt:variant>
      <vt:variant>
        <vt:i4>5</vt:i4>
      </vt:variant>
      <vt:variant>
        <vt:lpwstr/>
      </vt:variant>
      <vt:variant>
        <vt:lpwstr>_Toc292297606</vt:lpwstr>
      </vt:variant>
      <vt:variant>
        <vt:i4>1769535</vt:i4>
      </vt:variant>
      <vt:variant>
        <vt:i4>1325</vt:i4>
      </vt:variant>
      <vt:variant>
        <vt:i4>0</vt:i4>
      </vt:variant>
      <vt:variant>
        <vt:i4>5</vt:i4>
      </vt:variant>
      <vt:variant>
        <vt:lpwstr/>
      </vt:variant>
      <vt:variant>
        <vt:lpwstr>_Toc292297605</vt:lpwstr>
      </vt:variant>
      <vt:variant>
        <vt:i4>1769535</vt:i4>
      </vt:variant>
      <vt:variant>
        <vt:i4>1319</vt:i4>
      </vt:variant>
      <vt:variant>
        <vt:i4>0</vt:i4>
      </vt:variant>
      <vt:variant>
        <vt:i4>5</vt:i4>
      </vt:variant>
      <vt:variant>
        <vt:lpwstr/>
      </vt:variant>
      <vt:variant>
        <vt:lpwstr>_Toc292297604</vt:lpwstr>
      </vt:variant>
      <vt:variant>
        <vt:i4>1769535</vt:i4>
      </vt:variant>
      <vt:variant>
        <vt:i4>1313</vt:i4>
      </vt:variant>
      <vt:variant>
        <vt:i4>0</vt:i4>
      </vt:variant>
      <vt:variant>
        <vt:i4>5</vt:i4>
      </vt:variant>
      <vt:variant>
        <vt:lpwstr/>
      </vt:variant>
      <vt:variant>
        <vt:lpwstr>_Toc292297603</vt:lpwstr>
      </vt:variant>
      <vt:variant>
        <vt:i4>1769535</vt:i4>
      </vt:variant>
      <vt:variant>
        <vt:i4>1307</vt:i4>
      </vt:variant>
      <vt:variant>
        <vt:i4>0</vt:i4>
      </vt:variant>
      <vt:variant>
        <vt:i4>5</vt:i4>
      </vt:variant>
      <vt:variant>
        <vt:lpwstr/>
      </vt:variant>
      <vt:variant>
        <vt:lpwstr>_Toc292297602</vt:lpwstr>
      </vt:variant>
      <vt:variant>
        <vt:i4>1769535</vt:i4>
      </vt:variant>
      <vt:variant>
        <vt:i4>1301</vt:i4>
      </vt:variant>
      <vt:variant>
        <vt:i4>0</vt:i4>
      </vt:variant>
      <vt:variant>
        <vt:i4>5</vt:i4>
      </vt:variant>
      <vt:variant>
        <vt:lpwstr/>
      </vt:variant>
      <vt:variant>
        <vt:lpwstr>_Toc292297601</vt:lpwstr>
      </vt:variant>
      <vt:variant>
        <vt:i4>1769535</vt:i4>
      </vt:variant>
      <vt:variant>
        <vt:i4>1295</vt:i4>
      </vt:variant>
      <vt:variant>
        <vt:i4>0</vt:i4>
      </vt:variant>
      <vt:variant>
        <vt:i4>5</vt:i4>
      </vt:variant>
      <vt:variant>
        <vt:lpwstr/>
      </vt:variant>
      <vt:variant>
        <vt:lpwstr>_Toc292297600</vt:lpwstr>
      </vt:variant>
      <vt:variant>
        <vt:i4>1179708</vt:i4>
      </vt:variant>
      <vt:variant>
        <vt:i4>1289</vt:i4>
      </vt:variant>
      <vt:variant>
        <vt:i4>0</vt:i4>
      </vt:variant>
      <vt:variant>
        <vt:i4>5</vt:i4>
      </vt:variant>
      <vt:variant>
        <vt:lpwstr/>
      </vt:variant>
      <vt:variant>
        <vt:lpwstr>_Toc292297599</vt:lpwstr>
      </vt:variant>
      <vt:variant>
        <vt:i4>1179708</vt:i4>
      </vt:variant>
      <vt:variant>
        <vt:i4>1283</vt:i4>
      </vt:variant>
      <vt:variant>
        <vt:i4>0</vt:i4>
      </vt:variant>
      <vt:variant>
        <vt:i4>5</vt:i4>
      </vt:variant>
      <vt:variant>
        <vt:lpwstr/>
      </vt:variant>
      <vt:variant>
        <vt:lpwstr>_Toc292297598</vt:lpwstr>
      </vt:variant>
      <vt:variant>
        <vt:i4>1179708</vt:i4>
      </vt:variant>
      <vt:variant>
        <vt:i4>1277</vt:i4>
      </vt:variant>
      <vt:variant>
        <vt:i4>0</vt:i4>
      </vt:variant>
      <vt:variant>
        <vt:i4>5</vt:i4>
      </vt:variant>
      <vt:variant>
        <vt:lpwstr/>
      </vt:variant>
      <vt:variant>
        <vt:lpwstr>_Toc292297597</vt:lpwstr>
      </vt:variant>
      <vt:variant>
        <vt:i4>1179708</vt:i4>
      </vt:variant>
      <vt:variant>
        <vt:i4>1271</vt:i4>
      </vt:variant>
      <vt:variant>
        <vt:i4>0</vt:i4>
      </vt:variant>
      <vt:variant>
        <vt:i4>5</vt:i4>
      </vt:variant>
      <vt:variant>
        <vt:lpwstr/>
      </vt:variant>
      <vt:variant>
        <vt:lpwstr>_Toc292297596</vt:lpwstr>
      </vt:variant>
      <vt:variant>
        <vt:i4>1179708</vt:i4>
      </vt:variant>
      <vt:variant>
        <vt:i4>1265</vt:i4>
      </vt:variant>
      <vt:variant>
        <vt:i4>0</vt:i4>
      </vt:variant>
      <vt:variant>
        <vt:i4>5</vt:i4>
      </vt:variant>
      <vt:variant>
        <vt:lpwstr/>
      </vt:variant>
      <vt:variant>
        <vt:lpwstr>_Toc292297595</vt:lpwstr>
      </vt:variant>
      <vt:variant>
        <vt:i4>1179708</vt:i4>
      </vt:variant>
      <vt:variant>
        <vt:i4>1259</vt:i4>
      </vt:variant>
      <vt:variant>
        <vt:i4>0</vt:i4>
      </vt:variant>
      <vt:variant>
        <vt:i4>5</vt:i4>
      </vt:variant>
      <vt:variant>
        <vt:lpwstr/>
      </vt:variant>
      <vt:variant>
        <vt:lpwstr>_Toc292297594</vt:lpwstr>
      </vt:variant>
      <vt:variant>
        <vt:i4>1179708</vt:i4>
      </vt:variant>
      <vt:variant>
        <vt:i4>1253</vt:i4>
      </vt:variant>
      <vt:variant>
        <vt:i4>0</vt:i4>
      </vt:variant>
      <vt:variant>
        <vt:i4>5</vt:i4>
      </vt:variant>
      <vt:variant>
        <vt:lpwstr/>
      </vt:variant>
      <vt:variant>
        <vt:lpwstr>_Toc292297593</vt:lpwstr>
      </vt:variant>
      <vt:variant>
        <vt:i4>1179708</vt:i4>
      </vt:variant>
      <vt:variant>
        <vt:i4>1247</vt:i4>
      </vt:variant>
      <vt:variant>
        <vt:i4>0</vt:i4>
      </vt:variant>
      <vt:variant>
        <vt:i4>5</vt:i4>
      </vt:variant>
      <vt:variant>
        <vt:lpwstr/>
      </vt:variant>
      <vt:variant>
        <vt:lpwstr>_Toc292297592</vt:lpwstr>
      </vt:variant>
      <vt:variant>
        <vt:i4>1179708</vt:i4>
      </vt:variant>
      <vt:variant>
        <vt:i4>1241</vt:i4>
      </vt:variant>
      <vt:variant>
        <vt:i4>0</vt:i4>
      </vt:variant>
      <vt:variant>
        <vt:i4>5</vt:i4>
      </vt:variant>
      <vt:variant>
        <vt:lpwstr/>
      </vt:variant>
      <vt:variant>
        <vt:lpwstr>_Toc292297591</vt:lpwstr>
      </vt:variant>
      <vt:variant>
        <vt:i4>1179708</vt:i4>
      </vt:variant>
      <vt:variant>
        <vt:i4>1235</vt:i4>
      </vt:variant>
      <vt:variant>
        <vt:i4>0</vt:i4>
      </vt:variant>
      <vt:variant>
        <vt:i4>5</vt:i4>
      </vt:variant>
      <vt:variant>
        <vt:lpwstr/>
      </vt:variant>
      <vt:variant>
        <vt:lpwstr>_Toc292297590</vt:lpwstr>
      </vt:variant>
      <vt:variant>
        <vt:i4>1245244</vt:i4>
      </vt:variant>
      <vt:variant>
        <vt:i4>1229</vt:i4>
      </vt:variant>
      <vt:variant>
        <vt:i4>0</vt:i4>
      </vt:variant>
      <vt:variant>
        <vt:i4>5</vt:i4>
      </vt:variant>
      <vt:variant>
        <vt:lpwstr/>
      </vt:variant>
      <vt:variant>
        <vt:lpwstr>_Toc292297589</vt:lpwstr>
      </vt:variant>
      <vt:variant>
        <vt:i4>1245244</vt:i4>
      </vt:variant>
      <vt:variant>
        <vt:i4>1223</vt:i4>
      </vt:variant>
      <vt:variant>
        <vt:i4>0</vt:i4>
      </vt:variant>
      <vt:variant>
        <vt:i4>5</vt:i4>
      </vt:variant>
      <vt:variant>
        <vt:lpwstr/>
      </vt:variant>
      <vt:variant>
        <vt:lpwstr>_Toc292297588</vt:lpwstr>
      </vt:variant>
      <vt:variant>
        <vt:i4>1245244</vt:i4>
      </vt:variant>
      <vt:variant>
        <vt:i4>1217</vt:i4>
      </vt:variant>
      <vt:variant>
        <vt:i4>0</vt:i4>
      </vt:variant>
      <vt:variant>
        <vt:i4>5</vt:i4>
      </vt:variant>
      <vt:variant>
        <vt:lpwstr/>
      </vt:variant>
      <vt:variant>
        <vt:lpwstr>_Toc292297587</vt:lpwstr>
      </vt:variant>
      <vt:variant>
        <vt:i4>1245244</vt:i4>
      </vt:variant>
      <vt:variant>
        <vt:i4>1211</vt:i4>
      </vt:variant>
      <vt:variant>
        <vt:i4>0</vt:i4>
      </vt:variant>
      <vt:variant>
        <vt:i4>5</vt:i4>
      </vt:variant>
      <vt:variant>
        <vt:lpwstr/>
      </vt:variant>
      <vt:variant>
        <vt:lpwstr>_Toc292297586</vt:lpwstr>
      </vt:variant>
      <vt:variant>
        <vt:i4>1245244</vt:i4>
      </vt:variant>
      <vt:variant>
        <vt:i4>1205</vt:i4>
      </vt:variant>
      <vt:variant>
        <vt:i4>0</vt:i4>
      </vt:variant>
      <vt:variant>
        <vt:i4>5</vt:i4>
      </vt:variant>
      <vt:variant>
        <vt:lpwstr/>
      </vt:variant>
      <vt:variant>
        <vt:lpwstr>_Toc292297585</vt:lpwstr>
      </vt:variant>
      <vt:variant>
        <vt:i4>1245244</vt:i4>
      </vt:variant>
      <vt:variant>
        <vt:i4>1199</vt:i4>
      </vt:variant>
      <vt:variant>
        <vt:i4>0</vt:i4>
      </vt:variant>
      <vt:variant>
        <vt:i4>5</vt:i4>
      </vt:variant>
      <vt:variant>
        <vt:lpwstr/>
      </vt:variant>
      <vt:variant>
        <vt:lpwstr>_Toc292297584</vt:lpwstr>
      </vt:variant>
      <vt:variant>
        <vt:i4>1245244</vt:i4>
      </vt:variant>
      <vt:variant>
        <vt:i4>1193</vt:i4>
      </vt:variant>
      <vt:variant>
        <vt:i4>0</vt:i4>
      </vt:variant>
      <vt:variant>
        <vt:i4>5</vt:i4>
      </vt:variant>
      <vt:variant>
        <vt:lpwstr/>
      </vt:variant>
      <vt:variant>
        <vt:lpwstr>_Toc292297583</vt:lpwstr>
      </vt:variant>
      <vt:variant>
        <vt:i4>1245244</vt:i4>
      </vt:variant>
      <vt:variant>
        <vt:i4>1187</vt:i4>
      </vt:variant>
      <vt:variant>
        <vt:i4>0</vt:i4>
      </vt:variant>
      <vt:variant>
        <vt:i4>5</vt:i4>
      </vt:variant>
      <vt:variant>
        <vt:lpwstr/>
      </vt:variant>
      <vt:variant>
        <vt:lpwstr>_Toc292297582</vt:lpwstr>
      </vt:variant>
      <vt:variant>
        <vt:i4>1245244</vt:i4>
      </vt:variant>
      <vt:variant>
        <vt:i4>1181</vt:i4>
      </vt:variant>
      <vt:variant>
        <vt:i4>0</vt:i4>
      </vt:variant>
      <vt:variant>
        <vt:i4>5</vt:i4>
      </vt:variant>
      <vt:variant>
        <vt:lpwstr/>
      </vt:variant>
      <vt:variant>
        <vt:lpwstr>_Toc292297581</vt:lpwstr>
      </vt:variant>
      <vt:variant>
        <vt:i4>1245244</vt:i4>
      </vt:variant>
      <vt:variant>
        <vt:i4>1175</vt:i4>
      </vt:variant>
      <vt:variant>
        <vt:i4>0</vt:i4>
      </vt:variant>
      <vt:variant>
        <vt:i4>5</vt:i4>
      </vt:variant>
      <vt:variant>
        <vt:lpwstr/>
      </vt:variant>
      <vt:variant>
        <vt:lpwstr>_Toc292297580</vt:lpwstr>
      </vt:variant>
      <vt:variant>
        <vt:i4>1835068</vt:i4>
      </vt:variant>
      <vt:variant>
        <vt:i4>1169</vt:i4>
      </vt:variant>
      <vt:variant>
        <vt:i4>0</vt:i4>
      </vt:variant>
      <vt:variant>
        <vt:i4>5</vt:i4>
      </vt:variant>
      <vt:variant>
        <vt:lpwstr/>
      </vt:variant>
      <vt:variant>
        <vt:lpwstr>_Toc292297579</vt:lpwstr>
      </vt:variant>
      <vt:variant>
        <vt:i4>1835068</vt:i4>
      </vt:variant>
      <vt:variant>
        <vt:i4>1163</vt:i4>
      </vt:variant>
      <vt:variant>
        <vt:i4>0</vt:i4>
      </vt:variant>
      <vt:variant>
        <vt:i4>5</vt:i4>
      </vt:variant>
      <vt:variant>
        <vt:lpwstr/>
      </vt:variant>
      <vt:variant>
        <vt:lpwstr>_Toc292297578</vt:lpwstr>
      </vt:variant>
      <vt:variant>
        <vt:i4>1835068</vt:i4>
      </vt:variant>
      <vt:variant>
        <vt:i4>1157</vt:i4>
      </vt:variant>
      <vt:variant>
        <vt:i4>0</vt:i4>
      </vt:variant>
      <vt:variant>
        <vt:i4>5</vt:i4>
      </vt:variant>
      <vt:variant>
        <vt:lpwstr/>
      </vt:variant>
      <vt:variant>
        <vt:lpwstr>_Toc292297577</vt:lpwstr>
      </vt:variant>
      <vt:variant>
        <vt:i4>1835068</vt:i4>
      </vt:variant>
      <vt:variant>
        <vt:i4>1151</vt:i4>
      </vt:variant>
      <vt:variant>
        <vt:i4>0</vt:i4>
      </vt:variant>
      <vt:variant>
        <vt:i4>5</vt:i4>
      </vt:variant>
      <vt:variant>
        <vt:lpwstr/>
      </vt:variant>
      <vt:variant>
        <vt:lpwstr>_Toc292297576</vt:lpwstr>
      </vt:variant>
      <vt:variant>
        <vt:i4>1835068</vt:i4>
      </vt:variant>
      <vt:variant>
        <vt:i4>1145</vt:i4>
      </vt:variant>
      <vt:variant>
        <vt:i4>0</vt:i4>
      </vt:variant>
      <vt:variant>
        <vt:i4>5</vt:i4>
      </vt:variant>
      <vt:variant>
        <vt:lpwstr/>
      </vt:variant>
      <vt:variant>
        <vt:lpwstr>_Toc292297575</vt:lpwstr>
      </vt:variant>
      <vt:variant>
        <vt:i4>1835068</vt:i4>
      </vt:variant>
      <vt:variant>
        <vt:i4>1139</vt:i4>
      </vt:variant>
      <vt:variant>
        <vt:i4>0</vt:i4>
      </vt:variant>
      <vt:variant>
        <vt:i4>5</vt:i4>
      </vt:variant>
      <vt:variant>
        <vt:lpwstr/>
      </vt:variant>
      <vt:variant>
        <vt:lpwstr>_Toc292297574</vt:lpwstr>
      </vt:variant>
      <vt:variant>
        <vt:i4>1835068</vt:i4>
      </vt:variant>
      <vt:variant>
        <vt:i4>1133</vt:i4>
      </vt:variant>
      <vt:variant>
        <vt:i4>0</vt:i4>
      </vt:variant>
      <vt:variant>
        <vt:i4>5</vt:i4>
      </vt:variant>
      <vt:variant>
        <vt:lpwstr/>
      </vt:variant>
      <vt:variant>
        <vt:lpwstr>_Toc292297573</vt:lpwstr>
      </vt:variant>
      <vt:variant>
        <vt:i4>1835068</vt:i4>
      </vt:variant>
      <vt:variant>
        <vt:i4>1127</vt:i4>
      </vt:variant>
      <vt:variant>
        <vt:i4>0</vt:i4>
      </vt:variant>
      <vt:variant>
        <vt:i4>5</vt:i4>
      </vt:variant>
      <vt:variant>
        <vt:lpwstr/>
      </vt:variant>
      <vt:variant>
        <vt:lpwstr>_Toc292297572</vt:lpwstr>
      </vt:variant>
      <vt:variant>
        <vt:i4>1835068</vt:i4>
      </vt:variant>
      <vt:variant>
        <vt:i4>1121</vt:i4>
      </vt:variant>
      <vt:variant>
        <vt:i4>0</vt:i4>
      </vt:variant>
      <vt:variant>
        <vt:i4>5</vt:i4>
      </vt:variant>
      <vt:variant>
        <vt:lpwstr/>
      </vt:variant>
      <vt:variant>
        <vt:lpwstr>_Toc292297571</vt:lpwstr>
      </vt:variant>
      <vt:variant>
        <vt:i4>1835068</vt:i4>
      </vt:variant>
      <vt:variant>
        <vt:i4>1115</vt:i4>
      </vt:variant>
      <vt:variant>
        <vt:i4>0</vt:i4>
      </vt:variant>
      <vt:variant>
        <vt:i4>5</vt:i4>
      </vt:variant>
      <vt:variant>
        <vt:lpwstr/>
      </vt:variant>
      <vt:variant>
        <vt:lpwstr>_Toc292297570</vt:lpwstr>
      </vt:variant>
      <vt:variant>
        <vt:i4>1900604</vt:i4>
      </vt:variant>
      <vt:variant>
        <vt:i4>1109</vt:i4>
      </vt:variant>
      <vt:variant>
        <vt:i4>0</vt:i4>
      </vt:variant>
      <vt:variant>
        <vt:i4>5</vt:i4>
      </vt:variant>
      <vt:variant>
        <vt:lpwstr/>
      </vt:variant>
      <vt:variant>
        <vt:lpwstr>_Toc292297569</vt:lpwstr>
      </vt:variant>
      <vt:variant>
        <vt:i4>1900604</vt:i4>
      </vt:variant>
      <vt:variant>
        <vt:i4>1103</vt:i4>
      </vt:variant>
      <vt:variant>
        <vt:i4>0</vt:i4>
      </vt:variant>
      <vt:variant>
        <vt:i4>5</vt:i4>
      </vt:variant>
      <vt:variant>
        <vt:lpwstr/>
      </vt:variant>
      <vt:variant>
        <vt:lpwstr>_Toc292297568</vt:lpwstr>
      </vt:variant>
      <vt:variant>
        <vt:i4>1900604</vt:i4>
      </vt:variant>
      <vt:variant>
        <vt:i4>1097</vt:i4>
      </vt:variant>
      <vt:variant>
        <vt:i4>0</vt:i4>
      </vt:variant>
      <vt:variant>
        <vt:i4>5</vt:i4>
      </vt:variant>
      <vt:variant>
        <vt:lpwstr/>
      </vt:variant>
      <vt:variant>
        <vt:lpwstr>_Toc292297567</vt:lpwstr>
      </vt:variant>
      <vt:variant>
        <vt:i4>1900604</vt:i4>
      </vt:variant>
      <vt:variant>
        <vt:i4>1091</vt:i4>
      </vt:variant>
      <vt:variant>
        <vt:i4>0</vt:i4>
      </vt:variant>
      <vt:variant>
        <vt:i4>5</vt:i4>
      </vt:variant>
      <vt:variant>
        <vt:lpwstr/>
      </vt:variant>
      <vt:variant>
        <vt:lpwstr>_Toc292297566</vt:lpwstr>
      </vt:variant>
      <vt:variant>
        <vt:i4>1900604</vt:i4>
      </vt:variant>
      <vt:variant>
        <vt:i4>1085</vt:i4>
      </vt:variant>
      <vt:variant>
        <vt:i4>0</vt:i4>
      </vt:variant>
      <vt:variant>
        <vt:i4>5</vt:i4>
      </vt:variant>
      <vt:variant>
        <vt:lpwstr/>
      </vt:variant>
      <vt:variant>
        <vt:lpwstr>_Toc292297565</vt:lpwstr>
      </vt:variant>
      <vt:variant>
        <vt:i4>1900604</vt:i4>
      </vt:variant>
      <vt:variant>
        <vt:i4>1079</vt:i4>
      </vt:variant>
      <vt:variant>
        <vt:i4>0</vt:i4>
      </vt:variant>
      <vt:variant>
        <vt:i4>5</vt:i4>
      </vt:variant>
      <vt:variant>
        <vt:lpwstr/>
      </vt:variant>
      <vt:variant>
        <vt:lpwstr>_Toc292297564</vt:lpwstr>
      </vt:variant>
      <vt:variant>
        <vt:i4>1900604</vt:i4>
      </vt:variant>
      <vt:variant>
        <vt:i4>1073</vt:i4>
      </vt:variant>
      <vt:variant>
        <vt:i4>0</vt:i4>
      </vt:variant>
      <vt:variant>
        <vt:i4>5</vt:i4>
      </vt:variant>
      <vt:variant>
        <vt:lpwstr/>
      </vt:variant>
      <vt:variant>
        <vt:lpwstr>_Toc292297563</vt:lpwstr>
      </vt:variant>
      <vt:variant>
        <vt:i4>1900604</vt:i4>
      </vt:variant>
      <vt:variant>
        <vt:i4>1067</vt:i4>
      </vt:variant>
      <vt:variant>
        <vt:i4>0</vt:i4>
      </vt:variant>
      <vt:variant>
        <vt:i4>5</vt:i4>
      </vt:variant>
      <vt:variant>
        <vt:lpwstr/>
      </vt:variant>
      <vt:variant>
        <vt:lpwstr>_Toc292297562</vt:lpwstr>
      </vt:variant>
      <vt:variant>
        <vt:i4>1900604</vt:i4>
      </vt:variant>
      <vt:variant>
        <vt:i4>1061</vt:i4>
      </vt:variant>
      <vt:variant>
        <vt:i4>0</vt:i4>
      </vt:variant>
      <vt:variant>
        <vt:i4>5</vt:i4>
      </vt:variant>
      <vt:variant>
        <vt:lpwstr/>
      </vt:variant>
      <vt:variant>
        <vt:lpwstr>_Toc292297561</vt:lpwstr>
      </vt:variant>
      <vt:variant>
        <vt:i4>1900604</vt:i4>
      </vt:variant>
      <vt:variant>
        <vt:i4>1055</vt:i4>
      </vt:variant>
      <vt:variant>
        <vt:i4>0</vt:i4>
      </vt:variant>
      <vt:variant>
        <vt:i4>5</vt:i4>
      </vt:variant>
      <vt:variant>
        <vt:lpwstr/>
      </vt:variant>
      <vt:variant>
        <vt:lpwstr>_Toc292297560</vt:lpwstr>
      </vt:variant>
      <vt:variant>
        <vt:i4>1966140</vt:i4>
      </vt:variant>
      <vt:variant>
        <vt:i4>1049</vt:i4>
      </vt:variant>
      <vt:variant>
        <vt:i4>0</vt:i4>
      </vt:variant>
      <vt:variant>
        <vt:i4>5</vt:i4>
      </vt:variant>
      <vt:variant>
        <vt:lpwstr/>
      </vt:variant>
      <vt:variant>
        <vt:lpwstr>_Toc292297559</vt:lpwstr>
      </vt:variant>
      <vt:variant>
        <vt:i4>1966140</vt:i4>
      </vt:variant>
      <vt:variant>
        <vt:i4>1043</vt:i4>
      </vt:variant>
      <vt:variant>
        <vt:i4>0</vt:i4>
      </vt:variant>
      <vt:variant>
        <vt:i4>5</vt:i4>
      </vt:variant>
      <vt:variant>
        <vt:lpwstr/>
      </vt:variant>
      <vt:variant>
        <vt:lpwstr>_Toc292297558</vt:lpwstr>
      </vt:variant>
      <vt:variant>
        <vt:i4>1966140</vt:i4>
      </vt:variant>
      <vt:variant>
        <vt:i4>1037</vt:i4>
      </vt:variant>
      <vt:variant>
        <vt:i4>0</vt:i4>
      </vt:variant>
      <vt:variant>
        <vt:i4>5</vt:i4>
      </vt:variant>
      <vt:variant>
        <vt:lpwstr/>
      </vt:variant>
      <vt:variant>
        <vt:lpwstr>_Toc292297557</vt:lpwstr>
      </vt:variant>
      <vt:variant>
        <vt:i4>1966140</vt:i4>
      </vt:variant>
      <vt:variant>
        <vt:i4>1031</vt:i4>
      </vt:variant>
      <vt:variant>
        <vt:i4>0</vt:i4>
      </vt:variant>
      <vt:variant>
        <vt:i4>5</vt:i4>
      </vt:variant>
      <vt:variant>
        <vt:lpwstr/>
      </vt:variant>
      <vt:variant>
        <vt:lpwstr>_Toc292297556</vt:lpwstr>
      </vt:variant>
      <vt:variant>
        <vt:i4>1966140</vt:i4>
      </vt:variant>
      <vt:variant>
        <vt:i4>1025</vt:i4>
      </vt:variant>
      <vt:variant>
        <vt:i4>0</vt:i4>
      </vt:variant>
      <vt:variant>
        <vt:i4>5</vt:i4>
      </vt:variant>
      <vt:variant>
        <vt:lpwstr/>
      </vt:variant>
      <vt:variant>
        <vt:lpwstr>_Toc292297555</vt:lpwstr>
      </vt:variant>
      <vt:variant>
        <vt:i4>1966140</vt:i4>
      </vt:variant>
      <vt:variant>
        <vt:i4>1019</vt:i4>
      </vt:variant>
      <vt:variant>
        <vt:i4>0</vt:i4>
      </vt:variant>
      <vt:variant>
        <vt:i4>5</vt:i4>
      </vt:variant>
      <vt:variant>
        <vt:lpwstr/>
      </vt:variant>
      <vt:variant>
        <vt:lpwstr>_Toc292297554</vt:lpwstr>
      </vt:variant>
      <vt:variant>
        <vt:i4>1966140</vt:i4>
      </vt:variant>
      <vt:variant>
        <vt:i4>1013</vt:i4>
      </vt:variant>
      <vt:variant>
        <vt:i4>0</vt:i4>
      </vt:variant>
      <vt:variant>
        <vt:i4>5</vt:i4>
      </vt:variant>
      <vt:variant>
        <vt:lpwstr/>
      </vt:variant>
      <vt:variant>
        <vt:lpwstr>_Toc292297553</vt:lpwstr>
      </vt:variant>
      <vt:variant>
        <vt:i4>1966140</vt:i4>
      </vt:variant>
      <vt:variant>
        <vt:i4>1007</vt:i4>
      </vt:variant>
      <vt:variant>
        <vt:i4>0</vt:i4>
      </vt:variant>
      <vt:variant>
        <vt:i4>5</vt:i4>
      </vt:variant>
      <vt:variant>
        <vt:lpwstr/>
      </vt:variant>
      <vt:variant>
        <vt:lpwstr>_Toc292297552</vt:lpwstr>
      </vt:variant>
      <vt:variant>
        <vt:i4>1966140</vt:i4>
      </vt:variant>
      <vt:variant>
        <vt:i4>1001</vt:i4>
      </vt:variant>
      <vt:variant>
        <vt:i4>0</vt:i4>
      </vt:variant>
      <vt:variant>
        <vt:i4>5</vt:i4>
      </vt:variant>
      <vt:variant>
        <vt:lpwstr/>
      </vt:variant>
      <vt:variant>
        <vt:lpwstr>_Toc292297551</vt:lpwstr>
      </vt:variant>
      <vt:variant>
        <vt:i4>1966140</vt:i4>
      </vt:variant>
      <vt:variant>
        <vt:i4>995</vt:i4>
      </vt:variant>
      <vt:variant>
        <vt:i4>0</vt:i4>
      </vt:variant>
      <vt:variant>
        <vt:i4>5</vt:i4>
      </vt:variant>
      <vt:variant>
        <vt:lpwstr/>
      </vt:variant>
      <vt:variant>
        <vt:lpwstr>_Toc292297550</vt:lpwstr>
      </vt:variant>
      <vt:variant>
        <vt:i4>2031676</vt:i4>
      </vt:variant>
      <vt:variant>
        <vt:i4>989</vt:i4>
      </vt:variant>
      <vt:variant>
        <vt:i4>0</vt:i4>
      </vt:variant>
      <vt:variant>
        <vt:i4>5</vt:i4>
      </vt:variant>
      <vt:variant>
        <vt:lpwstr/>
      </vt:variant>
      <vt:variant>
        <vt:lpwstr>_Toc292297549</vt:lpwstr>
      </vt:variant>
      <vt:variant>
        <vt:i4>2031676</vt:i4>
      </vt:variant>
      <vt:variant>
        <vt:i4>983</vt:i4>
      </vt:variant>
      <vt:variant>
        <vt:i4>0</vt:i4>
      </vt:variant>
      <vt:variant>
        <vt:i4>5</vt:i4>
      </vt:variant>
      <vt:variant>
        <vt:lpwstr/>
      </vt:variant>
      <vt:variant>
        <vt:lpwstr>_Toc292297548</vt:lpwstr>
      </vt:variant>
      <vt:variant>
        <vt:i4>2031676</vt:i4>
      </vt:variant>
      <vt:variant>
        <vt:i4>977</vt:i4>
      </vt:variant>
      <vt:variant>
        <vt:i4>0</vt:i4>
      </vt:variant>
      <vt:variant>
        <vt:i4>5</vt:i4>
      </vt:variant>
      <vt:variant>
        <vt:lpwstr/>
      </vt:variant>
      <vt:variant>
        <vt:lpwstr>_Toc292297547</vt:lpwstr>
      </vt:variant>
      <vt:variant>
        <vt:i4>2031676</vt:i4>
      </vt:variant>
      <vt:variant>
        <vt:i4>971</vt:i4>
      </vt:variant>
      <vt:variant>
        <vt:i4>0</vt:i4>
      </vt:variant>
      <vt:variant>
        <vt:i4>5</vt:i4>
      </vt:variant>
      <vt:variant>
        <vt:lpwstr/>
      </vt:variant>
      <vt:variant>
        <vt:lpwstr>_Toc292297546</vt:lpwstr>
      </vt:variant>
      <vt:variant>
        <vt:i4>2031676</vt:i4>
      </vt:variant>
      <vt:variant>
        <vt:i4>965</vt:i4>
      </vt:variant>
      <vt:variant>
        <vt:i4>0</vt:i4>
      </vt:variant>
      <vt:variant>
        <vt:i4>5</vt:i4>
      </vt:variant>
      <vt:variant>
        <vt:lpwstr/>
      </vt:variant>
      <vt:variant>
        <vt:lpwstr>_Toc292297545</vt:lpwstr>
      </vt:variant>
      <vt:variant>
        <vt:i4>2031676</vt:i4>
      </vt:variant>
      <vt:variant>
        <vt:i4>959</vt:i4>
      </vt:variant>
      <vt:variant>
        <vt:i4>0</vt:i4>
      </vt:variant>
      <vt:variant>
        <vt:i4>5</vt:i4>
      </vt:variant>
      <vt:variant>
        <vt:lpwstr/>
      </vt:variant>
      <vt:variant>
        <vt:lpwstr>_Toc292297544</vt:lpwstr>
      </vt:variant>
      <vt:variant>
        <vt:i4>2031676</vt:i4>
      </vt:variant>
      <vt:variant>
        <vt:i4>953</vt:i4>
      </vt:variant>
      <vt:variant>
        <vt:i4>0</vt:i4>
      </vt:variant>
      <vt:variant>
        <vt:i4>5</vt:i4>
      </vt:variant>
      <vt:variant>
        <vt:lpwstr/>
      </vt:variant>
      <vt:variant>
        <vt:lpwstr>_Toc292297543</vt:lpwstr>
      </vt:variant>
      <vt:variant>
        <vt:i4>2031676</vt:i4>
      </vt:variant>
      <vt:variant>
        <vt:i4>947</vt:i4>
      </vt:variant>
      <vt:variant>
        <vt:i4>0</vt:i4>
      </vt:variant>
      <vt:variant>
        <vt:i4>5</vt:i4>
      </vt:variant>
      <vt:variant>
        <vt:lpwstr/>
      </vt:variant>
      <vt:variant>
        <vt:lpwstr>_Toc292297542</vt:lpwstr>
      </vt:variant>
      <vt:variant>
        <vt:i4>2031676</vt:i4>
      </vt:variant>
      <vt:variant>
        <vt:i4>941</vt:i4>
      </vt:variant>
      <vt:variant>
        <vt:i4>0</vt:i4>
      </vt:variant>
      <vt:variant>
        <vt:i4>5</vt:i4>
      </vt:variant>
      <vt:variant>
        <vt:lpwstr/>
      </vt:variant>
      <vt:variant>
        <vt:lpwstr>_Toc292297541</vt:lpwstr>
      </vt:variant>
      <vt:variant>
        <vt:i4>2031676</vt:i4>
      </vt:variant>
      <vt:variant>
        <vt:i4>935</vt:i4>
      </vt:variant>
      <vt:variant>
        <vt:i4>0</vt:i4>
      </vt:variant>
      <vt:variant>
        <vt:i4>5</vt:i4>
      </vt:variant>
      <vt:variant>
        <vt:lpwstr/>
      </vt:variant>
      <vt:variant>
        <vt:lpwstr>_Toc292297540</vt:lpwstr>
      </vt:variant>
      <vt:variant>
        <vt:i4>1572924</vt:i4>
      </vt:variant>
      <vt:variant>
        <vt:i4>929</vt:i4>
      </vt:variant>
      <vt:variant>
        <vt:i4>0</vt:i4>
      </vt:variant>
      <vt:variant>
        <vt:i4>5</vt:i4>
      </vt:variant>
      <vt:variant>
        <vt:lpwstr/>
      </vt:variant>
      <vt:variant>
        <vt:lpwstr>_Toc292297539</vt:lpwstr>
      </vt:variant>
      <vt:variant>
        <vt:i4>1572924</vt:i4>
      </vt:variant>
      <vt:variant>
        <vt:i4>923</vt:i4>
      </vt:variant>
      <vt:variant>
        <vt:i4>0</vt:i4>
      </vt:variant>
      <vt:variant>
        <vt:i4>5</vt:i4>
      </vt:variant>
      <vt:variant>
        <vt:lpwstr/>
      </vt:variant>
      <vt:variant>
        <vt:lpwstr>_Toc292297538</vt:lpwstr>
      </vt:variant>
      <vt:variant>
        <vt:i4>1572924</vt:i4>
      </vt:variant>
      <vt:variant>
        <vt:i4>917</vt:i4>
      </vt:variant>
      <vt:variant>
        <vt:i4>0</vt:i4>
      </vt:variant>
      <vt:variant>
        <vt:i4>5</vt:i4>
      </vt:variant>
      <vt:variant>
        <vt:lpwstr/>
      </vt:variant>
      <vt:variant>
        <vt:lpwstr>_Toc292297537</vt:lpwstr>
      </vt:variant>
      <vt:variant>
        <vt:i4>1572924</vt:i4>
      </vt:variant>
      <vt:variant>
        <vt:i4>911</vt:i4>
      </vt:variant>
      <vt:variant>
        <vt:i4>0</vt:i4>
      </vt:variant>
      <vt:variant>
        <vt:i4>5</vt:i4>
      </vt:variant>
      <vt:variant>
        <vt:lpwstr/>
      </vt:variant>
      <vt:variant>
        <vt:lpwstr>_Toc292297536</vt:lpwstr>
      </vt:variant>
      <vt:variant>
        <vt:i4>1572924</vt:i4>
      </vt:variant>
      <vt:variant>
        <vt:i4>905</vt:i4>
      </vt:variant>
      <vt:variant>
        <vt:i4>0</vt:i4>
      </vt:variant>
      <vt:variant>
        <vt:i4>5</vt:i4>
      </vt:variant>
      <vt:variant>
        <vt:lpwstr/>
      </vt:variant>
      <vt:variant>
        <vt:lpwstr>_Toc292297535</vt:lpwstr>
      </vt:variant>
      <vt:variant>
        <vt:i4>1572924</vt:i4>
      </vt:variant>
      <vt:variant>
        <vt:i4>899</vt:i4>
      </vt:variant>
      <vt:variant>
        <vt:i4>0</vt:i4>
      </vt:variant>
      <vt:variant>
        <vt:i4>5</vt:i4>
      </vt:variant>
      <vt:variant>
        <vt:lpwstr/>
      </vt:variant>
      <vt:variant>
        <vt:lpwstr>_Toc292297534</vt:lpwstr>
      </vt:variant>
      <vt:variant>
        <vt:i4>1572924</vt:i4>
      </vt:variant>
      <vt:variant>
        <vt:i4>893</vt:i4>
      </vt:variant>
      <vt:variant>
        <vt:i4>0</vt:i4>
      </vt:variant>
      <vt:variant>
        <vt:i4>5</vt:i4>
      </vt:variant>
      <vt:variant>
        <vt:lpwstr/>
      </vt:variant>
      <vt:variant>
        <vt:lpwstr>_Toc292297533</vt:lpwstr>
      </vt:variant>
      <vt:variant>
        <vt:i4>1572924</vt:i4>
      </vt:variant>
      <vt:variant>
        <vt:i4>887</vt:i4>
      </vt:variant>
      <vt:variant>
        <vt:i4>0</vt:i4>
      </vt:variant>
      <vt:variant>
        <vt:i4>5</vt:i4>
      </vt:variant>
      <vt:variant>
        <vt:lpwstr/>
      </vt:variant>
      <vt:variant>
        <vt:lpwstr>_Toc292297532</vt:lpwstr>
      </vt:variant>
      <vt:variant>
        <vt:i4>1572924</vt:i4>
      </vt:variant>
      <vt:variant>
        <vt:i4>881</vt:i4>
      </vt:variant>
      <vt:variant>
        <vt:i4>0</vt:i4>
      </vt:variant>
      <vt:variant>
        <vt:i4>5</vt:i4>
      </vt:variant>
      <vt:variant>
        <vt:lpwstr/>
      </vt:variant>
      <vt:variant>
        <vt:lpwstr>_Toc292297531</vt:lpwstr>
      </vt:variant>
      <vt:variant>
        <vt:i4>1572924</vt:i4>
      </vt:variant>
      <vt:variant>
        <vt:i4>875</vt:i4>
      </vt:variant>
      <vt:variant>
        <vt:i4>0</vt:i4>
      </vt:variant>
      <vt:variant>
        <vt:i4>5</vt:i4>
      </vt:variant>
      <vt:variant>
        <vt:lpwstr/>
      </vt:variant>
      <vt:variant>
        <vt:lpwstr>_Toc292297530</vt:lpwstr>
      </vt:variant>
      <vt:variant>
        <vt:i4>1638460</vt:i4>
      </vt:variant>
      <vt:variant>
        <vt:i4>869</vt:i4>
      </vt:variant>
      <vt:variant>
        <vt:i4>0</vt:i4>
      </vt:variant>
      <vt:variant>
        <vt:i4>5</vt:i4>
      </vt:variant>
      <vt:variant>
        <vt:lpwstr/>
      </vt:variant>
      <vt:variant>
        <vt:lpwstr>_Toc292297529</vt:lpwstr>
      </vt:variant>
      <vt:variant>
        <vt:i4>1638460</vt:i4>
      </vt:variant>
      <vt:variant>
        <vt:i4>863</vt:i4>
      </vt:variant>
      <vt:variant>
        <vt:i4>0</vt:i4>
      </vt:variant>
      <vt:variant>
        <vt:i4>5</vt:i4>
      </vt:variant>
      <vt:variant>
        <vt:lpwstr/>
      </vt:variant>
      <vt:variant>
        <vt:lpwstr>_Toc292297528</vt:lpwstr>
      </vt:variant>
      <vt:variant>
        <vt:i4>1638460</vt:i4>
      </vt:variant>
      <vt:variant>
        <vt:i4>857</vt:i4>
      </vt:variant>
      <vt:variant>
        <vt:i4>0</vt:i4>
      </vt:variant>
      <vt:variant>
        <vt:i4>5</vt:i4>
      </vt:variant>
      <vt:variant>
        <vt:lpwstr/>
      </vt:variant>
      <vt:variant>
        <vt:lpwstr>_Toc292297527</vt:lpwstr>
      </vt:variant>
      <vt:variant>
        <vt:i4>1638460</vt:i4>
      </vt:variant>
      <vt:variant>
        <vt:i4>851</vt:i4>
      </vt:variant>
      <vt:variant>
        <vt:i4>0</vt:i4>
      </vt:variant>
      <vt:variant>
        <vt:i4>5</vt:i4>
      </vt:variant>
      <vt:variant>
        <vt:lpwstr/>
      </vt:variant>
      <vt:variant>
        <vt:lpwstr>_Toc292297526</vt:lpwstr>
      </vt:variant>
      <vt:variant>
        <vt:i4>1638460</vt:i4>
      </vt:variant>
      <vt:variant>
        <vt:i4>845</vt:i4>
      </vt:variant>
      <vt:variant>
        <vt:i4>0</vt:i4>
      </vt:variant>
      <vt:variant>
        <vt:i4>5</vt:i4>
      </vt:variant>
      <vt:variant>
        <vt:lpwstr/>
      </vt:variant>
      <vt:variant>
        <vt:lpwstr>_Toc292297525</vt:lpwstr>
      </vt:variant>
      <vt:variant>
        <vt:i4>1638460</vt:i4>
      </vt:variant>
      <vt:variant>
        <vt:i4>839</vt:i4>
      </vt:variant>
      <vt:variant>
        <vt:i4>0</vt:i4>
      </vt:variant>
      <vt:variant>
        <vt:i4>5</vt:i4>
      </vt:variant>
      <vt:variant>
        <vt:lpwstr/>
      </vt:variant>
      <vt:variant>
        <vt:lpwstr>_Toc292297524</vt:lpwstr>
      </vt:variant>
      <vt:variant>
        <vt:i4>1638460</vt:i4>
      </vt:variant>
      <vt:variant>
        <vt:i4>833</vt:i4>
      </vt:variant>
      <vt:variant>
        <vt:i4>0</vt:i4>
      </vt:variant>
      <vt:variant>
        <vt:i4>5</vt:i4>
      </vt:variant>
      <vt:variant>
        <vt:lpwstr/>
      </vt:variant>
      <vt:variant>
        <vt:lpwstr>_Toc292297523</vt:lpwstr>
      </vt:variant>
      <vt:variant>
        <vt:i4>1638460</vt:i4>
      </vt:variant>
      <vt:variant>
        <vt:i4>827</vt:i4>
      </vt:variant>
      <vt:variant>
        <vt:i4>0</vt:i4>
      </vt:variant>
      <vt:variant>
        <vt:i4>5</vt:i4>
      </vt:variant>
      <vt:variant>
        <vt:lpwstr/>
      </vt:variant>
      <vt:variant>
        <vt:lpwstr>_Toc292297522</vt:lpwstr>
      </vt:variant>
      <vt:variant>
        <vt:i4>1638460</vt:i4>
      </vt:variant>
      <vt:variant>
        <vt:i4>821</vt:i4>
      </vt:variant>
      <vt:variant>
        <vt:i4>0</vt:i4>
      </vt:variant>
      <vt:variant>
        <vt:i4>5</vt:i4>
      </vt:variant>
      <vt:variant>
        <vt:lpwstr/>
      </vt:variant>
      <vt:variant>
        <vt:lpwstr>_Toc292297521</vt:lpwstr>
      </vt:variant>
      <vt:variant>
        <vt:i4>1638460</vt:i4>
      </vt:variant>
      <vt:variant>
        <vt:i4>815</vt:i4>
      </vt:variant>
      <vt:variant>
        <vt:i4>0</vt:i4>
      </vt:variant>
      <vt:variant>
        <vt:i4>5</vt:i4>
      </vt:variant>
      <vt:variant>
        <vt:lpwstr/>
      </vt:variant>
      <vt:variant>
        <vt:lpwstr>_Toc292297520</vt:lpwstr>
      </vt:variant>
      <vt:variant>
        <vt:i4>1703996</vt:i4>
      </vt:variant>
      <vt:variant>
        <vt:i4>809</vt:i4>
      </vt:variant>
      <vt:variant>
        <vt:i4>0</vt:i4>
      </vt:variant>
      <vt:variant>
        <vt:i4>5</vt:i4>
      </vt:variant>
      <vt:variant>
        <vt:lpwstr/>
      </vt:variant>
      <vt:variant>
        <vt:lpwstr>_Toc292297519</vt:lpwstr>
      </vt:variant>
      <vt:variant>
        <vt:i4>1703996</vt:i4>
      </vt:variant>
      <vt:variant>
        <vt:i4>800</vt:i4>
      </vt:variant>
      <vt:variant>
        <vt:i4>0</vt:i4>
      </vt:variant>
      <vt:variant>
        <vt:i4>5</vt:i4>
      </vt:variant>
      <vt:variant>
        <vt:lpwstr/>
      </vt:variant>
      <vt:variant>
        <vt:lpwstr>_Toc292297518</vt:lpwstr>
      </vt:variant>
      <vt:variant>
        <vt:i4>1703996</vt:i4>
      </vt:variant>
      <vt:variant>
        <vt:i4>794</vt:i4>
      </vt:variant>
      <vt:variant>
        <vt:i4>0</vt:i4>
      </vt:variant>
      <vt:variant>
        <vt:i4>5</vt:i4>
      </vt:variant>
      <vt:variant>
        <vt:lpwstr/>
      </vt:variant>
      <vt:variant>
        <vt:lpwstr>_Toc292297517</vt:lpwstr>
      </vt:variant>
      <vt:variant>
        <vt:i4>1703996</vt:i4>
      </vt:variant>
      <vt:variant>
        <vt:i4>788</vt:i4>
      </vt:variant>
      <vt:variant>
        <vt:i4>0</vt:i4>
      </vt:variant>
      <vt:variant>
        <vt:i4>5</vt:i4>
      </vt:variant>
      <vt:variant>
        <vt:lpwstr/>
      </vt:variant>
      <vt:variant>
        <vt:lpwstr>_Toc292297516</vt:lpwstr>
      </vt:variant>
      <vt:variant>
        <vt:i4>1703996</vt:i4>
      </vt:variant>
      <vt:variant>
        <vt:i4>782</vt:i4>
      </vt:variant>
      <vt:variant>
        <vt:i4>0</vt:i4>
      </vt:variant>
      <vt:variant>
        <vt:i4>5</vt:i4>
      </vt:variant>
      <vt:variant>
        <vt:lpwstr/>
      </vt:variant>
      <vt:variant>
        <vt:lpwstr>_Toc292297515</vt:lpwstr>
      </vt:variant>
      <vt:variant>
        <vt:i4>1703996</vt:i4>
      </vt:variant>
      <vt:variant>
        <vt:i4>776</vt:i4>
      </vt:variant>
      <vt:variant>
        <vt:i4>0</vt:i4>
      </vt:variant>
      <vt:variant>
        <vt:i4>5</vt:i4>
      </vt:variant>
      <vt:variant>
        <vt:lpwstr/>
      </vt:variant>
      <vt:variant>
        <vt:lpwstr>_Toc292297514</vt:lpwstr>
      </vt:variant>
      <vt:variant>
        <vt:i4>1703996</vt:i4>
      </vt:variant>
      <vt:variant>
        <vt:i4>770</vt:i4>
      </vt:variant>
      <vt:variant>
        <vt:i4>0</vt:i4>
      </vt:variant>
      <vt:variant>
        <vt:i4>5</vt:i4>
      </vt:variant>
      <vt:variant>
        <vt:lpwstr/>
      </vt:variant>
      <vt:variant>
        <vt:lpwstr>_Toc292297513</vt:lpwstr>
      </vt:variant>
      <vt:variant>
        <vt:i4>1703996</vt:i4>
      </vt:variant>
      <vt:variant>
        <vt:i4>764</vt:i4>
      </vt:variant>
      <vt:variant>
        <vt:i4>0</vt:i4>
      </vt:variant>
      <vt:variant>
        <vt:i4>5</vt:i4>
      </vt:variant>
      <vt:variant>
        <vt:lpwstr/>
      </vt:variant>
      <vt:variant>
        <vt:lpwstr>_Toc292297512</vt:lpwstr>
      </vt:variant>
      <vt:variant>
        <vt:i4>1703996</vt:i4>
      </vt:variant>
      <vt:variant>
        <vt:i4>758</vt:i4>
      </vt:variant>
      <vt:variant>
        <vt:i4>0</vt:i4>
      </vt:variant>
      <vt:variant>
        <vt:i4>5</vt:i4>
      </vt:variant>
      <vt:variant>
        <vt:lpwstr/>
      </vt:variant>
      <vt:variant>
        <vt:lpwstr>_Toc292297511</vt:lpwstr>
      </vt:variant>
      <vt:variant>
        <vt:i4>1703996</vt:i4>
      </vt:variant>
      <vt:variant>
        <vt:i4>752</vt:i4>
      </vt:variant>
      <vt:variant>
        <vt:i4>0</vt:i4>
      </vt:variant>
      <vt:variant>
        <vt:i4>5</vt:i4>
      </vt:variant>
      <vt:variant>
        <vt:lpwstr/>
      </vt:variant>
      <vt:variant>
        <vt:lpwstr>_Toc292297510</vt:lpwstr>
      </vt:variant>
      <vt:variant>
        <vt:i4>1769532</vt:i4>
      </vt:variant>
      <vt:variant>
        <vt:i4>746</vt:i4>
      </vt:variant>
      <vt:variant>
        <vt:i4>0</vt:i4>
      </vt:variant>
      <vt:variant>
        <vt:i4>5</vt:i4>
      </vt:variant>
      <vt:variant>
        <vt:lpwstr/>
      </vt:variant>
      <vt:variant>
        <vt:lpwstr>_Toc292297509</vt:lpwstr>
      </vt:variant>
      <vt:variant>
        <vt:i4>1769532</vt:i4>
      </vt:variant>
      <vt:variant>
        <vt:i4>740</vt:i4>
      </vt:variant>
      <vt:variant>
        <vt:i4>0</vt:i4>
      </vt:variant>
      <vt:variant>
        <vt:i4>5</vt:i4>
      </vt:variant>
      <vt:variant>
        <vt:lpwstr/>
      </vt:variant>
      <vt:variant>
        <vt:lpwstr>_Toc292297508</vt:lpwstr>
      </vt:variant>
      <vt:variant>
        <vt:i4>1769532</vt:i4>
      </vt:variant>
      <vt:variant>
        <vt:i4>734</vt:i4>
      </vt:variant>
      <vt:variant>
        <vt:i4>0</vt:i4>
      </vt:variant>
      <vt:variant>
        <vt:i4>5</vt:i4>
      </vt:variant>
      <vt:variant>
        <vt:lpwstr/>
      </vt:variant>
      <vt:variant>
        <vt:lpwstr>_Toc292297507</vt:lpwstr>
      </vt:variant>
      <vt:variant>
        <vt:i4>1769532</vt:i4>
      </vt:variant>
      <vt:variant>
        <vt:i4>728</vt:i4>
      </vt:variant>
      <vt:variant>
        <vt:i4>0</vt:i4>
      </vt:variant>
      <vt:variant>
        <vt:i4>5</vt:i4>
      </vt:variant>
      <vt:variant>
        <vt:lpwstr/>
      </vt:variant>
      <vt:variant>
        <vt:lpwstr>_Toc292297506</vt:lpwstr>
      </vt:variant>
      <vt:variant>
        <vt:i4>1769532</vt:i4>
      </vt:variant>
      <vt:variant>
        <vt:i4>722</vt:i4>
      </vt:variant>
      <vt:variant>
        <vt:i4>0</vt:i4>
      </vt:variant>
      <vt:variant>
        <vt:i4>5</vt:i4>
      </vt:variant>
      <vt:variant>
        <vt:lpwstr/>
      </vt:variant>
      <vt:variant>
        <vt:lpwstr>_Toc292297505</vt:lpwstr>
      </vt:variant>
      <vt:variant>
        <vt:i4>1769532</vt:i4>
      </vt:variant>
      <vt:variant>
        <vt:i4>716</vt:i4>
      </vt:variant>
      <vt:variant>
        <vt:i4>0</vt:i4>
      </vt:variant>
      <vt:variant>
        <vt:i4>5</vt:i4>
      </vt:variant>
      <vt:variant>
        <vt:lpwstr/>
      </vt:variant>
      <vt:variant>
        <vt:lpwstr>_Toc292297504</vt:lpwstr>
      </vt:variant>
      <vt:variant>
        <vt:i4>1769532</vt:i4>
      </vt:variant>
      <vt:variant>
        <vt:i4>710</vt:i4>
      </vt:variant>
      <vt:variant>
        <vt:i4>0</vt:i4>
      </vt:variant>
      <vt:variant>
        <vt:i4>5</vt:i4>
      </vt:variant>
      <vt:variant>
        <vt:lpwstr/>
      </vt:variant>
      <vt:variant>
        <vt:lpwstr>_Toc292297503</vt:lpwstr>
      </vt:variant>
      <vt:variant>
        <vt:i4>1769532</vt:i4>
      </vt:variant>
      <vt:variant>
        <vt:i4>704</vt:i4>
      </vt:variant>
      <vt:variant>
        <vt:i4>0</vt:i4>
      </vt:variant>
      <vt:variant>
        <vt:i4>5</vt:i4>
      </vt:variant>
      <vt:variant>
        <vt:lpwstr/>
      </vt:variant>
      <vt:variant>
        <vt:lpwstr>_Toc292297502</vt:lpwstr>
      </vt:variant>
      <vt:variant>
        <vt:i4>1769532</vt:i4>
      </vt:variant>
      <vt:variant>
        <vt:i4>698</vt:i4>
      </vt:variant>
      <vt:variant>
        <vt:i4>0</vt:i4>
      </vt:variant>
      <vt:variant>
        <vt:i4>5</vt:i4>
      </vt:variant>
      <vt:variant>
        <vt:lpwstr/>
      </vt:variant>
      <vt:variant>
        <vt:lpwstr>_Toc292297501</vt:lpwstr>
      </vt:variant>
      <vt:variant>
        <vt:i4>1769532</vt:i4>
      </vt:variant>
      <vt:variant>
        <vt:i4>692</vt:i4>
      </vt:variant>
      <vt:variant>
        <vt:i4>0</vt:i4>
      </vt:variant>
      <vt:variant>
        <vt:i4>5</vt:i4>
      </vt:variant>
      <vt:variant>
        <vt:lpwstr/>
      </vt:variant>
      <vt:variant>
        <vt:lpwstr>_Toc292297500</vt:lpwstr>
      </vt:variant>
      <vt:variant>
        <vt:i4>1179709</vt:i4>
      </vt:variant>
      <vt:variant>
        <vt:i4>686</vt:i4>
      </vt:variant>
      <vt:variant>
        <vt:i4>0</vt:i4>
      </vt:variant>
      <vt:variant>
        <vt:i4>5</vt:i4>
      </vt:variant>
      <vt:variant>
        <vt:lpwstr/>
      </vt:variant>
      <vt:variant>
        <vt:lpwstr>_Toc292297499</vt:lpwstr>
      </vt:variant>
      <vt:variant>
        <vt:i4>1179709</vt:i4>
      </vt:variant>
      <vt:variant>
        <vt:i4>680</vt:i4>
      </vt:variant>
      <vt:variant>
        <vt:i4>0</vt:i4>
      </vt:variant>
      <vt:variant>
        <vt:i4>5</vt:i4>
      </vt:variant>
      <vt:variant>
        <vt:lpwstr/>
      </vt:variant>
      <vt:variant>
        <vt:lpwstr>_Toc292297498</vt:lpwstr>
      </vt:variant>
      <vt:variant>
        <vt:i4>1179709</vt:i4>
      </vt:variant>
      <vt:variant>
        <vt:i4>674</vt:i4>
      </vt:variant>
      <vt:variant>
        <vt:i4>0</vt:i4>
      </vt:variant>
      <vt:variant>
        <vt:i4>5</vt:i4>
      </vt:variant>
      <vt:variant>
        <vt:lpwstr/>
      </vt:variant>
      <vt:variant>
        <vt:lpwstr>_Toc292297497</vt:lpwstr>
      </vt:variant>
      <vt:variant>
        <vt:i4>1179709</vt:i4>
      </vt:variant>
      <vt:variant>
        <vt:i4>668</vt:i4>
      </vt:variant>
      <vt:variant>
        <vt:i4>0</vt:i4>
      </vt:variant>
      <vt:variant>
        <vt:i4>5</vt:i4>
      </vt:variant>
      <vt:variant>
        <vt:lpwstr/>
      </vt:variant>
      <vt:variant>
        <vt:lpwstr>_Toc292297496</vt:lpwstr>
      </vt:variant>
      <vt:variant>
        <vt:i4>1179709</vt:i4>
      </vt:variant>
      <vt:variant>
        <vt:i4>662</vt:i4>
      </vt:variant>
      <vt:variant>
        <vt:i4>0</vt:i4>
      </vt:variant>
      <vt:variant>
        <vt:i4>5</vt:i4>
      </vt:variant>
      <vt:variant>
        <vt:lpwstr/>
      </vt:variant>
      <vt:variant>
        <vt:lpwstr>_Toc292297495</vt:lpwstr>
      </vt:variant>
      <vt:variant>
        <vt:i4>1179709</vt:i4>
      </vt:variant>
      <vt:variant>
        <vt:i4>656</vt:i4>
      </vt:variant>
      <vt:variant>
        <vt:i4>0</vt:i4>
      </vt:variant>
      <vt:variant>
        <vt:i4>5</vt:i4>
      </vt:variant>
      <vt:variant>
        <vt:lpwstr/>
      </vt:variant>
      <vt:variant>
        <vt:lpwstr>_Toc292297494</vt:lpwstr>
      </vt:variant>
      <vt:variant>
        <vt:i4>1179709</vt:i4>
      </vt:variant>
      <vt:variant>
        <vt:i4>650</vt:i4>
      </vt:variant>
      <vt:variant>
        <vt:i4>0</vt:i4>
      </vt:variant>
      <vt:variant>
        <vt:i4>5</vt:i4>
      </vt:variant>
      <vt:variant>
        <vt:lpwstr/>
      </vt:variant>
      <vt:variant>
        <vt:lpwstr>_Toc292297493</vt:lpwstr>
      </vt:variant>
      <vt:variant>
        <vt:i4>1179709</vt:i4>
      </vt:variant>
      <vt:variant>
        <vt:i4>644</vt:i4>
      </vt:variant>
      <vt:variant>
        <vt:i4>0</vt:i4>
      </vt:variant>
      <vt:variant>
        <vt:i4>5</vt:i4>
      </vt:variant>
      <vt:variant>
        <vt:lpwstr/>
      </vt:variant>
      <vt:variant>
        <vt:lpwstr>_Toc292297492</vt:lpwstr>
      </vt:variant>
      <vt:variant>
        <vt:i4>1179709</vt:i4>
      </vt:variant>
      <vt:variant>
        <vt:i4>638</vt:i4>
      </vt:variant>
      <vt:variant>
        <vt:i4>0</vt:i4>
      </vt:variant>
      <vt:variant>
        <vt:i4>5</vt:i4>
      </vt:variant>
      <vt:variant>
        <vt:lpwstr/>
      </vt:variant>
      <vt:variant>
        <vt:lpwstr>_Toc292297491</vt:lpwstr>
      </vt:variant>
      <vt:variant>
        <vt:i4>1179709</vt:i4>
      </vt:variant>
      <vt:variant>
        <vt:i4>632</vt:i4>
      </vt:variant>
      <vt:variant>
        <vt:i4>0</vt:i4>
      </vt:variant>
      <vt:variant>
        <vt:i4>5</vt:i4>
      </vt:variant>
      <vt:variant>
        <vt:lpwstr/>
      </vt:variant>
      <vt:variant>
        <vt:lpwstr>_Toc292297490</vt:lpwstr>
      </vt:variant>
      <vt:variant>
        <vt:i4>1245245</vt:i4>
      </vt:variant>
      <vt:variant>
        <vt:i4>626</vt:i4>
      </vt:variant>
      <vt:variant>
        <vt:i4>0</vt:i4>
      </vt:variant>
      <vt:variant>
        <vt:i4>5</vt:i4>
      </vt:variant>
      <vt:variant>
        <vt:lpwstr/>
      </vt:variant>
      <vt:variant>
        <vt:lpwstr>_Toc292297489</vt:lpwstr>
      </vt:variant>
      <vt:variant>
        <vt:i4>1245245</vt:i4>
      </vt:variant>
      <vt:variant>
        <vt:i4>620</vt:i4>
      </vt:variant>
      <vt:variant>
        <vt:i4>0</vt:i4>
      </vt:variant>
      <vt:variant>
        <vt:i4>5</vt:i4>
      </vt:variant>
      <vt:variant>
        <vt:lpwstr/>
      </vt:variant>
      <vt:variant>
        <vt:lpwstr>_Toc292297488</vt:lpwstr>
      </vt:variant>
      <vt:variant>
        <vt:i4>1245245</vt:i4>
      </vt:variant>
      <vt:variant>
        <vt:i4>614</vt:i4>
      </vt:variant>
      <vt:variant>
        <vt:i4>0</vt:i4>
      </vt:variant>
      <vt:variant>
        <vt:i4>5</vt:i4>
      </vt:variant>
      <vt:variant>
        <vt:lpwstr/>
      </vt:variant>
      <vt:variant>
        <vt:lpwstr>_Toc292297487</vt:lpwstr>
      </vt:variant>
      <vt:variant>
        <vt:i4>1245245</vt:i4>
      </vt:variant>
      <vt:variant>
        <vt:i4>608</vt:i4>
      </vt:variant>
      <vt:variant>
        <vt:i4>0</vt:i4>
      </vt:variant>
      <vt:variant>
        <vt:i4>5</vt:i4>
      </vt:variant>
      <vt:variant>
        <vt:lpwstr/>
      </vt:variant>
      <vt:variant>
        <vt:lpwstr>_Toc292297486</vt:lpwstr>
      </vt:variant>
      <vt:variant>
        <vt:i4>1245245</vt:i4>
      </vt:variant>
      <vt:variant>
        <vt:i4>602</vt:i4>
      </vt:variant>
      <vt:variant>
        <vt:i4>0</vt:i4>
      </vt:variant>
      <vt:variant>
        <vt:i4>5</vt:i4>
      </vt:variant>
      <vt:variant>
        <vt:lpwstr/>
      </vt:variant>
      <vt:variant>
        <vt:lpwstr>_Toc292297485</vt:lpwstr>
      </vt:variant>
      <vt:variant>
        <vt:i4>1245245</vt:i4>
      </vt:variant>
      <vt:variant>
        <vt:i4>596</vt:i4>
      </vt:variant>
      <vt:variant>
        <vt:i4>0</vt:i4>
      </vt:variant>
      <vt:variant>
        <vt:i4>5</vt:i4>
      </vt:variant>
      <vt:variant>
        <vt:lpwstr/>
      </vt:variant>
      <vt:variant>
        <vt:lpwstr>_Toc292297484</vt:lpwstr>
      </vt:variant>
      <vt:variant>
        <vt:i4>1245245</vt:i4>
      </vt:variant>
      <vt:variant>
        <vt:i4>590</vt:i4>
      </vt:variant>
      <vt:variant>
        <vt:i4>0</vt:i4>
      </vt:variant>
      <vt:variant>
        <vt:i4>5</vt:i4>
      </vt:variant>
      <vt:variant>
        <vt:lpwstr/>
      </vt:variant>
      <vt:variant>
        <vt:lpwstr>_Toc292297483</vt:lpwstr>
      </vt:variant>
      <vt:variant>
        <vt:i4>1245245</vt:i4>
      </vt:variant>
      <vt:variant>
        <vt:i4>584</vt:i4>
      </vt:variant>
      <vt:variant>
        <vt:i4>0</vt:i4>
      </vt:variant>
      <vt:variant>
        <vt:i4>5</vt:i4>
      </vt:variant>
      <vt:variant>
        <vt:lpwstr/>
      </vt:variant>
      <vt:variant>
        <vt:lpwstr>_Toc292297482</vt:lpwstr>
      </vt:variant>
      <vt:variant>
        <vt:i4>1245245</vt:i4>
      </vt:variant>
      <vt:variant>
        <vt:i4>578</vt:i4>
      </vt:variant>
      <vt:variant>
        <vt:i4>0</vt:i4>
      </vt:variant>
      <vt:variant>
        <vt:i4>5</vt:i4>
      </vt:variant>
      <vt:variant>
        <vt:lpwstr/>
      </vt:variant>
      <vt:variant>
        <vt:lpwstr>_Toc292297481</vt:lpwstr>
      </vt:variant>
      <vt:variant>
        <vt:i4>1245245</vt:i4>
      </vt:variant>
      <vt:variant>
        <vt:i4>572</vt:i4>
      </vt:variant>
      <vt:variant>
        <vt:i4>0</vt:i4>
      </vt:variant>
      <vt:variant>
        <vt:i4>5</vt:i4>
      </vt:variant>
      <vt:variant>
        <vt:lpwstr/>
      </vt:variant>
      <vt:variant>
        <vt:lpwstr>_Toc292297480</vt:lpwstr>
      </vt:variant>
      <vt:variant>
        <vt:i4>1835069</vt:i4>
      </vt:variant>
      <vt:variant>
        <vt:i4>566</vt:i4>
      </vt:variant>
      <vt:variant>
        <vt:i4>0</vt:i4>
      </vt:variant>
      <vt:variant>
        <vt:i4>5</vt:i4>
      </vt:variant>
      <vt:variant>
        <vt:lpwstr/>
      </vt:variant>
      <vt:variant>
        <vt:lpwstr>_Toc292297479</vt:lpwstr>
      </vt:variant>
      <vt:variant>
        <vt:i4>1835069</vt:i4>
      </vt:variant>
      <vt:variant>
        <vt:i4>560</vt:i4>
      </vt:variant>
      <vt:variant>
        <vt:i4>0</vt:i4>
      </vt:variant>
      <vt:variant>
        <vt:i4>5</vt:i4>
      </vt:variant>
      <vt:variant>
        <vt:lpwstr/>
      </vt:variant>
      <vt:variant>
        <vt:lpwstr>_Toc292297478</vt:lpwstr>
      </vt:variant>
      <vt:variant>
        <vt:i4>1835069</vt:i4>
      </vt:variant>
      <vt:variant>
        <vt:i4>554</vt:i4>
      </vt:variant>
      <vt:variant>
        <vt:i4>0</vt:i4>
      </vt:variant>
      <vt:variant>
        <vt:i4>5</vt:i4>
      </vt:variant>
      <vt:variant>
        <vt:lpwstr/>
      </vt:variant>
      <vt:variant>
        <vt:lpwstr>_Toc292297477</vt:lpwstr>
      </vt:variant>
      <vt:variant>
        <vt:i4>1835069</vt:i4>
      </vt:variant>
      <vt:variant>
        <vt:i4>548</vt:i4>
      </vt:variant>
      <vt:variant>
        <vt:i4>0</vt:i4>
      </vt:variant>
      <vt:variant>
        <vt:i4>5</vt:i4>
      </vt:variant>
      <vt:variant>
        <vt:lpwstr/>
      </vt:variant>
      <vt:variant>
        <vt:lpwstr>_Toc292297476</vt:lpwstr>
      </vt:variant>
      <vt:variant>
        <vt:i4>1835069</vt:i4>
      </vt:variant>
      <vt:variant>
        <vt:i4>542</vt:i4>
      </vt:variant>
      <vt:variant>
        <vt:i4>0</vt:i4>
      </vt:variant>
      <vt:variant>
        <vt:i4>5</vt:i4>
      </vt:variant>
      <vt:variant>
        <vt:lpwstr/>
      </vt:variant>
      <vt:variant>
        <vt:lpwstr>_Toc292297475</vt:lpwstr>
      </vt:variant>
      <vt:variant>
        <vt:i4>1835069</vt:i4>
      </vt:variant>
      <vt:variant>
        <vt:i4>536</vt:i4>
      </vt:variant>
      <vt:variant>
        <vt:i4>0</vt:i4>
      </vt:variant>
      <vt:variant>
        <vt:i4>5</vt:i4>
      </vt:variant>
      <vt:variant>
        <vt:lpwstr/>
      </vt:variant>
      <vt:variant>
        <vt:lpwstr>_Toc292297474</vt:lpwstr>
      </vt:variant>
      <vt:variant>
        <vt:i4>1835069</vt:i4>
      </vt:variant>
      <vt:variant>
        <vt:i4>530</vt:i4>
      </vt:variant>
      <vt:variant>
        <vt:i4>0</vt:i4>
      </vt:variant>
      <vt:variant>
        <vt:i4>5</vt:i4>
      </vt:variant>
      <vt:variant>
        <vt:lpwstr/>
      </vt:variant>
      <vt:variant>
        <vt:lpwstr>_Toc292297473</vt:lpwstr>
      </vt:variant>
      <vt:variant>
        <vt:i4>1835069</vt:i4>
      </vt:variant>
      <vt:variant>
        <vt:i4>524</vt:i4>
      </vt:variant>
      <vt:variant>
        <vt:i4>0</vt:i4>
      </vt:variant>
      <vt:variant>
        <vt:i4>5</vt:i4>
      </vt:variant>
      <vt:variant>
        <vt:lpwstr/>
      </vt:variant>
      <vt:variant>
        <vt:lpwstr>_Toc292297472</vt:lpwstr>
      </vt:variant>
      <vt:variant>
        <vt:i4>1835069</vt:i4>
      </vt:variant>
      <vt:variant>
        <vt:i4>518</vt:i4>
      </vt:variant>
      <vt:variant>
        <vt:i4>0</vt:i4>
      </vt:variant>
      <vt:variant>
        <vt:i4>5</vt:i4>
      </vt:variant>
      <vt:variant>
        <vt:lpwstr/>
      </vt:variant>
      <vt:variant>
        <vt:lpwstr>_Toc292297471</vt:lpwstr>
      </vt:variant>
      <vt:variant>
        <vt:i4>1835069</vt:i4>
      </vt:variant>
      <vt:variant>
        <vt:i4>512</vt:i4>
      </vt:variant>
      <vt:variant>
        <vt:i4>0</vt:i4>
      </vt:variant>
      <vt:variant>
        <vt:i4>5</vt:i4>
      </vt:variant>
      <vt:variant>
        <vt:lpwstr/>
      </vt:variant>
      <vt:variant>
        <vt:lpwstr>_Toc292297470</vt:lpwstr>
      </vt:variant>
      <vt:variant>
        <vt:i4>1900605</vt:i4>
      </vt:variant>
      <vt:variant>
        <vt:i4>506</vt:i4>
      </vt:variant>
      <vt:variant>
        <vt:i4>0</vt:i4>
      </vt:variant>
      <vt:variant>
        <vt:i4>5</vt:i4>
      </vt:variant>
      <vt:variant>
        <vt:lpwstr/>
      </vt:variant>
      <vt:variant>
        <vt:lpwstr>_Toc292297469</vt:lpwstr>
      </vt:variant>
      <vt:variant>
        <vt:i4>1900605</vt:i4>
      </vt:variant>
      <vt:variant>
        <vt:i4>500</vt:i4>
      </vt:variant>
      <vt:variant>
        <vt:i4>0</vt:i4>
      </vt:variant>
      <vt:variant>
        <vt:i4>5</vt:i4>
      </vt:variant>
      <vt:variant>
        <vt:lpwstr/>
      </vt:variant>
      <vt:variant>
        <vt:lpwstr>_Toc292297468</vt:lpwstr>
      </vt:variant>
      <vt:variant>
        <vt:i4>1900605</vt:i4>
      </vt:variant>
      <vt:variant>
        <vt:i4>494</vt:i4>
      </vt:variant>
      <vt:variant>
        <vt:i4>0</vt:i4>
      </vt:variant>
      <vt:variant>
        <vt:i4>5</vt:i4>
      </vt:variant>
      <vt:variant>
        <vt:lpwstr/>
      </vt:variant>
      <vt:variant>
        <vt:lpwstr>_Toc292297467</vt:lpwstr>
      </vt:variant>
      <vt:variant>
        <vt:i4>1900605</vt:i4>
      </vt:variant>
      <vt:variant>
        <vt:i4>488</vt:i4>
      </vt:variant>
      <vt:variant>
        <vt:i4>0</vt:i4>
      </vt:variant>
      <vt:variant>
        <vt:i4>5</vt:i4>
      </vt:variant>
      <vt:variant>
        <vt:lpwstr/>
      </vt:variant>
      <vt:variant>
        <vt:lpwstr>_Toc292297466</vt:lpwstr>
      </vt:variant>
      <vt:variant>
        <vt:i4>1900605</vt:i4>
      </vt:variant>
      <vt:variant>
        <vt:i4>482</vt:i4>
      </vt:variant>
      <vt:variant>
        <vt:i4>0</vt:i4>
      </vt:variant>
      <vt:variant>
        <vt:i4>5</vt:i4>
      </vt:variant>
      <vt:variant>
        <vt:lpwstr/>
      </vt:variant>
      <vt:variant>
        <vt:lpwstr>_Toc292297465</vt:lpwstr>
      </vt:variant>
      <vt:variant>
        <vt:i4>1900605</vt:i4>
      </vt:variant>
      <vt:variant>
        <vt:i4>476</vt:i4>
      </vt:variant>
      <vt:variant>
        <vt:i4>0</vt:i4>
      </vt:variant>
      <vt:variant>
        <vt:i4>5</vt:i4>
      </vt:variant>
      <vt:variant>
        <vt:lpwstr/>
      </vt:variant>
      <vt:variant>
        <vt:lpwstr>_Toc292297464</vt:lpwstr>
      </vt:variant>
      <vt:variant>
        <vt:i4>1900605</vt:i4>
      </vt:variant>
      <vt:variant>
        <vt:i4>470</vt:i4>
      </vt:variant>
      <vt:variant>
        <vt:i4>0</vt:i4>
      </vt:variant>
      <vt:variant>
        <vt:i4>5</vt:i4>
      </vt:variant>
      <vt:variant>
        <vt:lpwstr/>
      </vt:variant>
      <vt:variant>
        <vt:lpwstr>_Toc292297463</vt:lpwstr>
      </vt:variant>
      <vt:variant>
        <vt:i4>1900605</vt:i4>
      </vt:variant>
      <vt:variant>
        <vt:i4>464</vt:i4>
      </vt:variant>
      <vt:variant>
        <vt:i4>0</vt:i4>
      </vt:variant>
      <vt:variant>
        <vt:i4>5</vt:i4>
      </vt:variant>
      <vt:variant>
        <vt:lpwstr/>
      </vt:variant>
      <vt:variant>
        <vt:lpwstr>_Toc292297462</vt:lpwstr>
      </vt:variant>
      <vt:variant>
        <vt:i4>1900605</vt:i4>
      </vt:variant>
      <vt:variant>
        <vt:i4>458</vt:i4>
      </vt:variant>
      <vt:variant>
        <vt:i4>0</vt:i4>
      </vt:variant>
      <vt:variant>
        <vt:i4>5</vt:i4>
      </vt:variant>
      <vt:variant>
        <vt:lpwstr/>
      </vt:variant>
      <vt:variant>
        <vt:lpwstr>_Toc292297461</vt:lpwstr>
      </vt:variant>
      <vt:variant>
        <vt:i4>1900605</vt:i4>
      </vt:variant>
      <vt:variant>
        <vt:i4>452</vt:i4>
      </vt:variant>
      <vt:variant>
        <vt:i4>0</vt:i4>
      </vt:variant>
      <vt:variant>
        <vt:i4>5</vt:i4>
      </vt:variant>
      <vt:variant>
        <vt:lpwstr/>
      </vt:variant>
      <vt:variant>
        <vt:lpwstr>_Toc292297460</vt:lpwstr>
      </vt:variant>
      <vt:variant>
        <vt:i4>1966141</vt:i4>
      </vt:variant>
      <vt:variant>
        <vt:i4>446</vt:i4>
      </vt:variant>
      <vt:variant>
        <vt:i4>0</vt:i4>
      </vt:variant>
      <vt:variant>
        <vt:i4>5</vt:i4>
      </vt:variant>
      <vt:variant>
        <vt:lpwstr/>
      </vt:variant>
      <vt:variant>
        <vt:lpwstr>_Toc292297459</vt:lpwstr>
      </vt:variant>
      <vt:variant>
        <vt:i4>1966141</vt:i4>
      </vt:variant>
      <vt:variant>
        <vt:i4>440</vt:i4>
      </vt:variant>
      <vt:variant>
        <vt:i4>0</vt:i4>
      </vt:variant>
      <vt:variant>
        <vt:i4>5</vt:i4>
      </vt:variant>
      <vt:variant>
        <vt:lpwstr/>
      </vt:variant>
      <vt:variant>
        <vt:lpwstr>_Toc292297458</vt:lpwstr>
      </vt:variant>
      <vt:variant>
        <vt:i4>1966141</vt:i4>
      </vt:variant>
      <vt:variant>
        <vt:i4>434</vt:i4>
      </vt:variant>
      <vt:variant>
        <vt:i4>0</vt:i4>
      </vt:variant>
      <vt:variant>
        <vt:i4>5</vt:i4>
      </vt:variant>
      <vt:variant>
        <vt:lpwstr/>
      </vt:variant>
      <vt:variant>
        <vt:lpwstr>_Toc292297457</vt:lpwstr>
      </vt:variant>
      <vt:variant>
        <vt:i4>1966141</vt:i4>
      </vt:variant>
      <vt:variant>
        <vt:i4>428</vt:i4>
      </vt:variant>
      <vt:variant>
        <vt:i4>0</vt:i4>
      </vt:variant>
      <vt:variant>
        <vt:i4>5</vt:i4>
      </vt:variant>
      <vt:variant>
        <vt:lpwstr/>
      </vt:variant>
      <vt:variant>
        <vt:lpwstr>_Toc292297456</vt:lpwstr>
      </vt:variant>
      <vt:variant>
        <vt:i4>1966141</vt:i4>
      </vt:variant>
      <vt:variant>
        <vt:i4>422</vt:i4>
      </vt:variant>
      <vt:variant>
        <vt:i4>0</vt:i4>
      </vt:variant>
      <vt:variant>
        <vt:i4>5</vt:i4>
      </vt:variant>
      <vt:variant>
        <vt:lpwstr/>
      </vt:variant>
      <vt:variant>
        <vt:lpwstr>_Toc292297455</vt:lpwstr>
      </vt:variant>
      <vt:variant>
        <vt:i4>1966141</vt:i4>
      </vt:variant>
      <vt:variant>
        <vt:i4>416</vt:i4>
      </vt:variant>
      <vt:variant>
        <vt:i4>0</vt:i4>
      </vt:variant>
      <vt:variant>
        <vt:i4>5</vt:i4>
      </vt:variant>
      <vt:variant>
        <vt:lpwstr/>
      </vt:variant>
      <vt:variant>
        <vt:lpwstr>_Toc292297454</vt:lpwstr>
      </vt:variant>
      <vt:variant>
        <vt:i4>1966141</vt:i4>
      </vt:variant>
      <vt:variant>
        <vt:i4>410</vt:i4>
      </vt:variant>
      <vt:variant>
        <vt:i4>0</vt:i4>
      </vt:variant>
      <vt:variant>
        <vt:i4>5</vt:i4>
      </vt:variant>
      <vt:variant>
        <vt:lpwstr/>
      </vt:variant>
      <vt:variant>
        <vt:lpwstr>_Toc292297453</vt:lpwstr>
      </vt:variant>
      <vt:variant>
        <vt:i4>1966141</vt:i4>
      </vt:variant>
      <vt:variant>
        <vt:i4>404</vt:i4>
      </vt:variant>
      <vt:variant>
        <vt:i4>0</vt:i4>
      </vt:variant>
      <vt:variant>
        <vt:i4>5</vt:i4>
      </vt:variant>
      <vt:variant>
        <vt:lpwstr/>
      </vt:variant>
      <vt:variant>
        <vt:lpwstr>_Toc292297452</vt:lpwstr>
      </vt:variant>
      <vt:variant>
        <vt:i4>1966141</vt:i4>
      </vt:variant>
      <vt:variant>
        <vt:i4>398</vt:i4>
      </vt:variant>
      <vt:variant>
        <vt:i4>0</vt:i4>
      </vt:variant>
      <vt:variant>
        <vt:i4>5</vt:i4>
      </vt:variant>
      <vt:variant>
        <vt:lpwstr/>
      </vt:variant>
      <vt:variant>
        <vt:lpwstr>_Toc292297451</vt:lpwstr>
      </vt:variant>
      <vt:variant>
        <vt:i4>1966141</vt:i4>
      </vt:variant>
      <vt:variant>
        <vt:i4>392</vt:i4>
      </vt:variant>
      <vt:variant>
        <vt:i4>0</vt:i4>
      </vt:variant>
      <vt:variant>
        <vt:i4>5</vt:i4>
      </vt:variant>
      <vt:variant>
        <vt:lpwstr/>
      </vt:variant>
      <vt:variant>
        <vt:lpwstr>_Toc292297450</vt:lpwstr>
      </vt:variant>
      <vt:variant>
        <vt:i4>2031677</vt:i4>
      </vt:variant>
      <vt:variant>
        <vt:i4>386</vt:i4>
      </vt:variant>
      <vt:variant>
        <vt:i4>0</vt:i4>
      </vt:variant>
      <vt:variant>
        <vt:i4>5</vt:i4>
      </vt:variant>
      <vt:variant>
        <vt:lpwstr/>
      </vt:variant>
      <vt:variant>
        <vt:lpwstr>_Toc292297449</vt:lpwstr>
      </vt:variant>
      <vt:variant>
        <vt:i4>2031677</vt:i4>
      </vt:variant>
      <vt:variant>
        <vt:i4>380</vt:i4>
      </vt:variant>
      <vt:variant>
        <vt:i4>0</vt:i4>
      </vt:variant>
      <vt:variant>
        <vt:i4>5</vt:i4>
      </vt:variant>
      <vt:variant>
        <vt:lpwstr/>
      </vt:variant>
      <vt:variant>
        <vt:lpwstr>_Toc292297448</vt:lpwstr>
      </vt:variant>
      <vt:variant>
        <vt:i4>2031677</vt:i4>
      </vt:variant>
      <vt:variant>
        <vt:i4>374</vt:i4>
      </vt:variant>
      <vt:variant>
        <vt:i4>0</vt:i4>
      </vt:variant>
      <vt:variant>
        <vt:i4>5</vt:i4>
      </vt:variant>
      <vt:variant>
        <vt:lpwstr/>
      </vt:variant>
      <vt:variant>
        <vt:lpwstr>_Toc292297447</vt:lpwstr>
      </vt:variant>
      <vt:variant>
        <vt:i4>2031677</vt:i4>
      </vt:variant>
      <vt:variant>
        <vt:i4>368</vt:i4>
      </vt:variant>
      <vt:variant>
        <vt:i4>0</vt:i4>
      </vt:variant>
      <vt:variant>
        <vt:i4>5</vt:i4>
      </vt:variant>
      <vt:variant>
        <vt:lpwstr/>
      </vt:variant>
      <vt:variant>
        <vt:lpwstr>_Toc292297446</vt:lpwstr>
      </vt:variant>
      <vt:variant>
        <vt:i4>2031677</vt:i4>
      </vt:variant>
      <vt:variant>
        <vt:i4>362</vt:i4>
      </vt:variant>
      <vt:variant>
        <vt:i4>0</vt:i4>
      </vt:variant>
      <vt:variant>
        <vt:i4>5</vt:i4>
      </vt:variant>
      <vt:variant>
        <vt:lpwstr/>
      </vt:variant>
      <vt:variant>
        <vt:lpwstr>_Toc292297445</vt:lpwstr>
      </vt:variant>
      <vt:variant>
        <vt:i4>2031677</vt:i4>
      </vt:variant>
      <vt:variant>
        <vt:i4>356</vt:i4>
      </vt:variant>
      <vt:variant>
        <vt:i4>0</vt:i4>
      </vt:variant>
      <vt:variant>
        <vt:i4>5</vt:i4>
      </vt:variant>
      <vt:variant>
        <vt:lpwstr/>
      </vt:variant>
      <vt:variant>
        <vt:lpwstr>_Toc292297444</vt:lpwstr>
      </vt:variant>
      <vt:variant>
        <vt:i4>2031677</vt:i4>
      </vt:variant>
      <vt:variant>
        <vt:i4>350</vt:i4>
      </vt:variant>
      <vt:variant>
        <vt:i4>0</vt:i4>
      </vt:variant>
      <vt:variant>
        <vt:i4>5</vt:i4>
      </vt:variant>
      <vt:variant>
        <vt:lpwstr/>
      </vt:variant>
      <vt:variant>
        <vt:lpwstr>_Toc292297443</vt:lpwstr>
      </vt:variant>
      <vt:variant>
        <vt:i4>2031677</vt:i4>
      </vt:variant>
      <vt:variant>
        <vt:i4>344</vt:i4>
      </vt:variant>
      <vt:variant>
        <vt:i4>0</vt:i4>
      </vt:variant>
      <vt:variant>
        <vt:i4>5</vt:i4>
      </vt:variant>
      <vt:variant>
        <vt:lpwstr/>
      </vt:variant>
      <vt:variant>
        <vt:lpwstr>_Toc292297442</vt:lpwstr>
      </vt:variant>
      <vt:variant>
        <vt:i4>2031677</vt:i4>
      </vt:variant>
      <vt:variant>
        <vt:i4>338</vt:i4>
      </vt:variant>
      <vt:variant>
        <vt:i4>0</vt:i4>
      </vt:variant>
      <vt:variant>
        <vt:i4>5</vt:i4>
      </vt:variant>
      <vt:variant>
        <vt:lpwstr/>
      </vt:variant>
      <vt:variant>
        <vt:lpwstr>_Toc292297441</vt:lpwstr>
      </vt:variant>
      <vt:variant>
        <vt:i4>2031677</vt:i4>
      </vt:variant>
      <vt:variant>
        <vt:i4>332</vt:i4>
      </vt:variant>
      <vt:variant>
        <vt:i4>0</vt:i4>
      </vt:variant>
      <vt:variant>
        <vt:i4>5</vt:i4>
      </vt:variant>
      <vt:variant>
        <vt:lpwstr/>
      </vt:variant>
      <vt:variant>
        <vt:lpwstr>_Toc292297440</vt:lpwstr>
      </vt:variant>
      <vt:variant>
        <vt:i4>1572925</vt:i4>
      </vt:variant>
      <vt:variant>
        <vt:i4>326</vt:i4>
      </vt:variant>
      <vt:variant>
        <vt:i4>0</vt:i4>
      </vt:variant>
      <vt:variant>
        <vt:i4>5</vt:i4>
      </vt:variant>
      <vt:variant>
        <vt:lpwstr/>
      </vt:variant>
      <vt:variant>
        <vt:lpwstr>_Toc292297439</vt:lpwstr>
      </vt:variant>
      <vt:variant>
        <vt:i4>1572925</vt:i4>
      </vt:variant>
      <vt:variant>
        <vt:i4>320</vt:i4>
      </vt:variant>
      <vt:variant>
        <vt:i4>0</vt:i4>
      </vt:variant>
      <vt:variant>
        <vt:i4>5</vt:i4>
      </vt:variant>
      <vt:variant>
        <vt:lpwstr/>
      </vt:variant>
      <vt:variant>
        <vt:lpwstr>_Toc292297438</vt:lpwstr>
      </vt:variant>
      <vt:variant>
        <vt:i4>1572925</vt:i4>
      </vt:variant>
      <vt:variant>
        <vt:i4>314</vt:i4>
      </vt:variant>
      <vt:variant>
        <vt:i4>0</vt:i4>
      </vt:variant>
      <vt:variant>
        <vt:i4>5</vt:i4>
      </vt:variant>
      <vt:variant>
        <vt:lpwstr/>
      </vt:variant>
      <vt:variant>
        <vt:lpwstr>_Toc292297437</vt:lpwstr>
      </vt:variant>
      <vt:variant>
        <vt:i4>1572925</vt:i4>
      </vt:variant>
      <vt:variant>
        <vt:i4>308</vt:i4>
      </vt:variant>
      <vt:variant>
        <vt:i4>0</vt:i4>
      </vt:variant>
      <vt:variant>
        <vt:i4>5</vt:i4>
      </vt:variant>
      <vt:variant>
        <vt:lpwstr/>
      </vt:variant>
      <vt:variant>
        <vt:lpwstr>_Toc292297436</vt:lpwstr>
      </vt:variant>
      <vt:variant>
        <vt:i4>1572925</vt:i4>
      </vt:variant>
      <vt:variant>
        <vt:i4>302</vt:i4>
      </vt:variant>
      <vt:variant>
        <vt:i4>0</vt:i4>
      </vt:variant>
      <vt:variant>
        <vt:i4>5</vt:i4>
      </vt:variant>
      <vt:variant>
        <vt:lpwstr/>
      </vt:variant>
      <vt:variant>
        <vt:lpwstr>_Toc292297435</vt:lpwstr>
      </vt:variant>
      <vt:variant>
        <vt:i4>1572925</vt:i4>
      </vt:variant>
      <vt:variant>
        <vt:i4>296</vt:i4>
      </vt:variant>
      <vt:variant>
        <vt:i4>0</vt:i4>
      </vt:variant>
      <vt:variant>
        <vt:i4>5</vt:i4>
      </vt:variant>
      <vt:variant>
        <vt:lpwstr/>
      </vt:variant>
      <vt:variant>
        <vt:lpwstr>_Toc292297434</vt:lpwstr>
      </vt:variant>
      <vt:variant>
        <vt:i4>1572925</vt:i4>
      </vt:variant>
      <vt:variant>
        <vt:i4>290</vt:i4>
      </vt:variant>
      <vt:variant>
        <vt:i4>0</vt:i4>
      </vt:variant>
      <vt:variant>
        <vt:i4>5</vt:i4>
      </vt:variant>
      <vt:variant>
        <vt:lpwstr/>
      </vt:variant>
      <vt:variant>
        <vt:lpwstr>_Toc292297433</vt:lpwstr>
      </vt:variant>
      <vt:variant>
        <vt:i4>1572925</vt:i4>
      </vt:variant>
      <vt:variant>
        <vt:i4>284</vt:i4>
      </vt:variant>
      <vt:variant>
        <vt:i4>0</vt:i4>
      </vt:variant>
      <vt:variant>
        <vt:i4>5</vt:i4>
      </vt:variant>
      <vt:variant>
        <vt:lpwstr/>
      </vt:variant>
      <vt:variant>
        <vt:lpwstr>_Toc292297432</vt:lpwstr>
      </vt:variant>
      <vt:variant>
        <vt:i4>1572925</vt:i4>
      </vt:variant>
      <vt:variant>
        <vt:i4>278</vt:i4>
      </vt:variant>
      <vt:variant>
        <vt:i4>0</vt:i4>
      </vt:variant>
      <vt:variant>
        <vt:i4>5</vt:i4>
      </vt:variant>
      <vt:variant>
        <vt:lpwstr/>
      </vt:variant>
      <vt:variant>
        <vt:lpwstr>_Toc292297431</vt:lpwstr>
      </vt:variant>
      <vt:variant>
        <vt:i4>1572925</vt:i4>
      </vt:variant>
      <vt:variant>
        <vt:i4>272</vt:i4>
      </vt:variant>
      <vt:variant>
        <vt:i4>0</vt:i4>
      </vt:variant>
      <vt:variant>
        <vt:i4>5</vt:i4>
      </vt:variant>
      <vt:variant>
        <vt:lpwstr/>
      </vt:variant>
      <vt:variant>
        <vt:lpwstr>_Toc292297430</vt:lpwstr>
      </vt:variant>
      <vt:variant>
        <vt:i4>1638461</vt:i4>
      </vt:variant>
      <vt:variant>
        <vt:i4>266</vt:i4>
      </vt:variant>
      <vt:variant>
        <vt:i4>0</vt:i4>
      </vt:variant>
      <vt:variant>
        <vt:i4>5</vt:i4>
      </vt:variant>
      <vt:variant>
        <vt:lpwstr/>
      </vt:variant>
      <vt:variant>
        <vt:lpwstr>_Toc292297429</vt:lpwstr>
      </vt:variant>
      <vt:variant>
        <vt:i4>1638461</vt:i4>
      </vt:variant>
      <vt:variant>
        <vt:i4>260</vt:i4>
      </vt:variant>
      <vt:variant>
        <vt:i4>0</vt:i4>
      </vt:variant>
      <vt:variant>
        <vt:i4>5</vt:i4>
      </vt:variant>
      <vt:variant>
        <vt:lpwstr/>
      </vt:variant>
      <vt:variant>
        <vt:lpwstr>_Toc292297428</vt:lpwstr>
      </vt:variant>
      <vt:variant>
        <vt:i4>1638461</vt:i4>
      </vt:variant>
      <vt:variant>
        <vt:i4>254</vt:i4>
      </vt:variant>
      <vt:variant>
        <vt:i4>0</vt:i4>
      </vt:variant>
      <vt:variant>
        <vt:i4>5</vt:i4>
      </vt:variant>
      <vt:variant>
        <vt:lpwstr/>
      </vt:variant>
      <vt:variant>
        <vt:lpwstr>_Toc292297427</vt:lpwstr>
      </vt:variant>
      <vt:variant>
        <vt:i4>1638461</vt:i4>
      </vt:variant>
      <vt:variant>
        <vt:i4>248</vt:i4>
      </vt:variant>
      <vt:variant>
        <vt:i4>0</vt:i4>
      </vt:variant>
      <vt:variant>
        <vt:i4>5</vt:i4>
      </vt:variant>
      <vt:variant>
        <vt:lpwstr/>
      </vt:variant>
      <vt:variant>
        <vt:lpwstr>_Toc292297426</vt:lpwstr>
      </vt:variant>
      <vt:variant>
        <vt:i4>1638461</vt:i4>
      </vt:variant>
      <vt:variant>
        <vt:i4>242</vt:i4>
      </vt:variant>
      <vt:variant>
        <vt:i4>0</vt:i4>
      </vt:variant>
      <vt:variant>
        <vt:i4>5</vt:i4>
      </vt:variant>
      <vt:variant>
        <vt:lpwstr/>
      </vt:variant>
      <vt:variant>
        <vt:lpwstr>_Toc292297425</vt:lpwstr>
      </vt:variant>
      <vt:variant>
        <vt:i4>1638461</vt:i4>
      </vt:variant>
      <vt:variant>
        <vt:i4>236</vt:i4>
      </vt:variant>
      <vt:variant>
        <vt:i4>0</vt:i4>
      </vt:variant>
      <vt:variant>
        <vt:i4>5</vt:i4>
      </vt:variant>
      <vt:variant>
        <vt:lpwstr/>
      </vt:variant>
      <vt:variant>
        <vt:lpwstr>_Toc292297424</vt:lpwstr>
      </vt:variant>
      <vt:variant>
        <vt:i4>1638461</vt:i4>
      </vt:variant>
      <vt:variant>
        <vt:i4>230</vt:i4>
      </vt:variant>
      <vt:variant>
        <vt:i4>0</vt:i4>
      </vt:variant>
      <vt:variant>
        <vt:i4>5</vt:i4>
      </vt:variant>
      <vt:variant>
        <vt:lpwstr/>
      </vt:variant>
      <vt:variant>
        <vt:lpwstr>_Toc292297423</vt:lpwstr>
      </vt:variant>
      <vt:variant>
        <vt:i4>1638461</vt:i4>
      </vt:variant>
      <vt:variant>
        <vt:i4>224</vt:i4>
      </vt:variant>
      <vt:variant>
        <vt:i4>0</vt:i4>
      </vt:variant>
      <vt:variant>
        <vt:i4>5</vt:i4>
      </vt:variant>
      <vt:variant>
        <vt:lpwstr/>
      </vt:variant>
      <vt:variant>
        <vt:lpwstr>_Toc292297422</vt:lpwstr>
      </vt:variant>
      <vt:variant>
        <vt:i4>1638461</vt:i4>
      </vt:variant>
      <vt:variant>
        <vt:i4>218</vt:i4>
      </vt:variant>
      <vt:variant>
        <vt:i4>0</vt:i4>
      </vt:variant>
      <vt:variant>
        <vt:i4>5</vt:i4>
      </vt:variant>
      <vt:variant>
        <vt:lpwstr/>
      </vt:variant>
      <vt:variant>
        <vt:lpwstr>_Toc292297421</vt:lpwstr>
      </vt:variant>
      <vt:variant>
        <vt:i4>1638461</vt:i4>
      </vt:variant>
      <vt:variant>
        <vt:i4>212</vt:i4>
      </vt:variant>
      <vt:variant>
        <vt:i4>0</vt:i4>
      </vt:variant>
      <vt:variant>
        <vt:i4>5</vt:i4>
      </vt:variant>
      <vt:variant>
        <vt:lpwstr/>
      </vt:variant>
      <vt:variant>
        <vt:lpwstr>_Toc292297420</vt:lpwstr>
      </vt:variant>
      <vt:variant>
        <vt:i4>1703997</vt:i4>
      </vt:variant>
      <vt:variant>
        <vt:i4>206</vt:i4>
      </vt:variant>
      <vt:variant>
        <vt:i4>0</vt:i4>
      </vt:variant>
      <vt:variant>
        <vt:i4>5</vt:i4>
      </vt:variant>
      <vt:variant>
        <vt:lpwstr/>
      </vt:variant>
      <vt:variant>
        <vt:lpwstr>_Toc292297419</vt:lpwstr>
      </vt:variant>
      <vt:variant>
        <vt:i4>1703997</vt:i4>
      </vt:variant>
      <vt:variant>
        <vt:i4>200</vt:i4>
      </vt:variant>
      <vt:variant>
        <vt:i4>0</vt:i4>
      </vt:variant>
      <vt:variant>
        <vt:i4>5</vt:i4>
      </vt:variant>
      <vt:variant>
        <vt:lpwstr/>
      </vt:variant>
      <vt:variant>
        <vt:lpwstr>_Toc292297418</vt:lpwstr>
      </vt:variant>
      <vt:variant>
        <vt:i4>1703997</vt:i4>
      </vt:variant>
      <vt:variant>
        <vt:i4>194</vt:i4>
      </vt:variant>
      <vt:variant>
        <vt:i4>0</vt:i4>
      </vt:variant>
      <vt:variant>
        <vt:i4>5</vt:i4>
      </vt:variant>
      <vt:variant>
        <vt:lpwstr/>
      </vt:variant>
      <vt:variant>
        <vt:lpwstr>_Toc292297417</vt:lpwstr>
      </vt:variant>
      <vt:variant>
        <vt:i4>1703997</vt:i4>
      </vt:variant>
      <vt:variant>
        <vt:i4>188</vt:i4>
      </vt:variant>
      <vt:variant>
        <vt:i4>0</vt:i4>
      </vt:variant>
      <vt:variant>
        <vt:i4>5</vt:i4>
      </vt:variant>
      <vt:variant>
        <vt:lpwstr/>
      </vt:variant>
      <vt:variant>
        <vt:lpwstr>_Toc292297416</vt:lpwstr>
      </vt:variant>
      <vt:variant>
        <vt:i4>1703997</vt:i4>
      </vt:variant>
      <vt:variant>
        <vt:i4>182</vt:i4>
      </vt:variant>
      <vt:variant>
        <vt:i4>0</vt:i4>
      </vt:variant>
      <vt:variant>
        <vt:i4>5</vt:i4>
      </vt:variant>
      <vt:variant>
        <vt:lpwstr/>
      </vt:variant>
      <vt:variant>
        <vt:lpwstr>_Toc292297415</vt:lpwstr>
      </vt:variant>
      <vt:variant>
        <vt:i4>1703997</vt:i4>
      </vt:variant>
      <vt:variant>
        <vt:i4>176</vt:i4>
      </vt:variant>
      <vt:variant>
        <vt:i4>0</vt:i4>
      </vt:variant>
      <vt:variant>
        <vt:i4>5</vt:i4>
      </vt:variant>
      <vt:variant>
        <vt:lpwstr/>
      </vt:variant>
      <vt:variant>
        <vt:lpwstr>_Toc292297414</vt:lpwstr>
      </vt:variant>
      <vt:variant>
        <vt:i4>1703997</vt:i4>
      </vt:variant>
      <vt:variant>
        <vt:i4>170</vt:i4>
      </vt:variant>
      <vt:variant>
        <vt:i4>0</vt:i4>
      </vt:variant>
      <vt:variant>
        <vt:i4>5</vt:i4>
      </vt:variant>
      <vt:variant>
        <vt:lpwstr/>
      </vt:variant>
      <vt:variant>
        <vt:lpwstr>_Toc292297413</vt:lpwstr>
      </vt:variant>
      <vt:variant>
        <vt:i4>1703997</vt:i4>
      </vt:variant>
      <vt:variant>
        <vt:i4>164</vt:i4>
      </vt:variant>
      <vt:variant>
        <vt:i4>0</vt:i4>
      </vt:variant>
      <vt:variant>
        <vt:i4>5</vt:i4>
      </vt:variant>
      <vt:variant>
        <vt:lpwstr/>
      </vt:variant>
      <vt:variant>
        <vt:lpwstr>_Toc292297412</vt:lpwstr>
      </vt:variant>
      <vt:variant>
        <vt:i4>1703997</vt:i4>
      </vt:variant>
      <vt:variant>
        <vt:i4>158</vt:i4>
      </vt:variant>
      <vt:variant>
        <vt:i4>0</vt:i4>
      </vt:variant>
      <vt:variant>
        <vt:i4>5</vt:i4>
      </vt:variant>
      <vt:variant>
        <vt:lpwstr/>
      </vt:variant>
      <vt:variant>
        <vt:lpwstr>_Toc292297411</vt:lpwstr>
      </vt:variant>
      <vt:variant>
        <vt:i4>1703997</vt:i4>
      </vt:variant>
      <vt:variant>
        <vt:i4>152</vt:i4>
      </vt:variant>
      <vt:variant>
        <vt:i4>0</vt:i4>
      </vt:variant>
      <vt:variant>
        <vt:i4>5</vt:i4>
      </vt:variant>
      <vt:variant>
        <vt:lpwstr/>
      </vt:variant>
      <vt:variant>
        <vt:lpwstr>_Toc292297410</vt:lpwstr>
      </vt:variant>
      <vt:variant>
        <vt:i4>1769533</vt:i4>
      </vt:variant>
      <vt:variant>
        <vt:i4>146</vt:i4>
      </vt:variant>
      <vt:variant>
        <vt:i4>0</vt:i4>
      </vt:variant>
      <vt:variant>
        <vt:i4>5</vt:i4>
      </vt:variant>
      <vt:variant>
        <vt:lpwstr/>
      </vt:variant>
      <vt:variant>
        <vt:lpwstr>_Toc292297409</vt:lpwstr>
      </vt:variant>
      <vt:variant>
        <vt:i4>1769533</vt:i4>
      </vt:variant>
      <vt:variant>
        <vt:i4>140</vt:i4>
      </vt:variant>
      <vt:variant>
        <vt:i4>0</vt:i4>
      </vt:variant>
      <vt:variant>
        <vt:i4>5</vt:i4>
      </vt:variant>
      <vt:variant>
        <vt:lpwstr/>
      </vt:variant>
      <vt:variant>
        <vt:lpwstr>_Toc292297408</vt:lpwstr>
      </vt:variant>
      <vt:variant>
        <vt:i4>1769533</vt:i4>
      </vt:variant>
      <vt:variant>
        <vt:i4>134</vt:i4>
      </vt:variant>
      <vt:variant>
        <vt:i4>0</vt:i4>
      </vt:variant>
      <vt:variant>
        <vt:i4>5</vt:i4>
      </vt:variant>
      <vt:variant>
        <vt:lpwstr/>
      </vt:variant>
      <vt:variant>
        <vt:lpwstr>_Toc292297407</vt:lpwstr>
      </vt:variant>
      <vt:variant>
        <vt:i4>1769533</vt:i4>
      </vt:variant>
      <vt:variant>
        <vt:i4>128</vt:i4>
      </vt:variant>
      <vt:variant>
        <vt:i4>0</vt:i4>
      </vt:variant>
      <vt:variant>
        <vt:i4>5</vt:i4>
      </vt:variant>
      <vt:variant>
        <vt:lpwstr/>
      </vt:variant>
      <vt:variant>
        <vt:lpwstr>_Toc292297406</vt:lpwstr>
      </vt:variant>
      <vt:variant>
        <vt:i4>1769533</vt:i4>
      </vt:variant>
      <vt:variant>
        <vt:i4>122</vt:i4>
      </vt:variant>
      <vt:variant>
        <vt:i4>0</vt:i4>
      </vt:variant>
      <vt:variant>
        <vt:i4>5</vt:i4>
      </vt:variant>
      <vt:variant>
        <vt:lpwstr/>
      </vt:variant>
      <vt:variant>
        <vt:lpwstr>_Toc292297405</vt:lpwstr>
      </vt:variant>
      <vt:variant>
        <vt:i4>1769533</vt:i4>
      </vt:variant>
      <vt:variant>
        <vt:i4>116</vt:i4>
      </vt:variant>
      <vt:variant>
        <vt:i4>0</vt:i4>
      </vt:variant>
      <vt:variant>
        <vt:i4>5</vt:i4>
      </vt:variant>
      <vt:variant>
        <vt:lpwstr/>
      </vt:variant>
      <vt:variant>
        <vt:lpwstr>_Toc292297404</vt:lpwstr>
      </vt:variant>
      <vt:variant>
        <vt:i4>1769533</vt:i4>
      </vt:variant>
      <vt:variant>
        <vt:i4>110</vt:i4>
      </vt:variant>
      <vt:variant>
        <vt:i4>0</vt:i4>
      </vt:variant>
      <vt:variant>
        <vt:i4>5</vt:i4>
      </vt:variant>
      <vt:variant>
        <vt:lpwstr/>
      </vt:variant>
      <vt:variant>
        <vt:lpwstr>_Toc292297403</vt:lpwstr>
      </vt:variant>
      <vt:variant>
        <vt:i4>1769533</vt:i4>
      </vt:variant>
      <vt:variant>
        <vt:i4>104</vt:i4>
      </vt:variant>
      <vt:variant>
        <vt:i4>0</vt:i4>
      </vt:variant>
      <vt:variant>
        <vt:i4>5</vt:i4>
      </vt:variant>
      <vt:variant>
        <vt:lpwstr/>
      </vt:variant>
      <vt:variant>
        <vt:lpwstr>_Toc292297402</vt:lpwstr>
      </vt:variant>
      <vt:variant>
        <vt:i4>1769533</vt:i4>
      </vt:variant>
      <vt:variant>
        <vt:i4>98</vt:i4>
      </vt:variant>
      <vt:variant>
        <vt:i4>0</vt:i4>
      </vt:variant>
      <vt:variant>
        <vt:i4>5</vt:i4>
      </vt:variant>
      <vt:variant>
        <vt:lpwstr/>
      </vt:variant>
      <vt:variant>
        <vt:lpwstr>_Toc292297401</vt:lpwstr>
      </vt:variant>
      <vt:variant>
        <vt:i4>1769533</vt:i4>
      </vt:variant>
      <vt:variant>
        <vt:i4>92</vt:i4>
      </vt:variant>
      <vt:variant>
        <vt:i4>0</vt:i4>
      </vt:variant>
      <vt:variant>
        <vt:i4>5</vt:i4>
      </vt:variant>
      <vt:variant>
        <vt:lpwstr/>
      </vt:variant>
      <vt:variant>
        <vt:lpwstr>_Toc292297400</vt:lpwstr>
      </vt:variant>
      <vt:variant>
        <vt:i4>1179706</vt:i4>
      </vt:variant>
      <vt:variant>
        <vt:i4>86</vt:i4>
      </vt:variant>
      <vt:variant>
        <vt:i4>0</vt:i4>
      </vt:variant>
      <vt:variant>
        <vt:i4>5</vt:i4>
      </vt:variant>
      <vt:variant>
        <vt:lpwstr/>
      </vt:variant>
      <vt:variant>
        <vt:lpwstr>_Toc292297399</vt:lpwstr>
      </vt:variant>
      <vt:variant>
        <vt:i4>1179706</vt:i4>
      </vt:variant>
      <vt:variant>
        <vt:i4>80</vt:i4>
      </vt:variant>
      <vt:variant>
        <vt:i4>0</vt:i4>
      </vt:variant>
      <vt:variant>
        <vt:i4>5</vt:i4>
      </vt:variant>
      <vt:variant>
        <vt:lpwstr/>
      </vt:variant>
      <vt:variant>
        <vt:lpwstr>_Toc292297398</vt:lpwstr>
      </vt:variant>
      <vt:variant>
        <vt:i4>1179706</vt:i4>
      </vt:variant>
      <vt:variant>
        <vt:i4>74</vt:i4>
      </vt:variant>
      <vt:variant>
        <vt:i4>0</vt:i4>
      </vt:variant>
      <vt:variant>
        <vt:i4>5</vt:i4>
      </vt:variant>
      <vt:variant>
        <vt:lpwstr/>
      </vt:variant>
      <vt:variant>
        <vt:lpwstr>_Toc292297397</vt:lpwstr>
      </vt:variant>
      <vt:variant>
        <vt:i4>1179706</vt:i4>
      </vt:variant>
      <vt:variant>
        <vt:i4>68</vt:i4>
      </vt:variant>
      <vt:variant>
        <vt:i4>0</vt:i4>
      </vt:variant>
      <vt:variant>
        <vt:i4>5</vt:i4>
      </vt:variant>
      <vt:variant>
        <vt:lpwstr/>
      </vt:variant>
      <vt:variant>
        <vt:lpwstr>_Toc292297396</vt:lpwstr>
      </vt:variant>
      <vt:variant>
        <vt:i4>1179706</vt:i4>
      </vt:variant>
      <vt:variant>
        <vt:i4>62</vt:i4>
      </vt:variant>
      <vt:variant>
        <vt:i4>0</vt:i4>
      </vt:variant>
      <vt:variant>
        <vt:i4>5</vt:i4>
      </vt:variant>
      <vt:variant>
        <vt:lpwstr/>
      </vt:variant>
      <vt:variant>
        <vt:lpwstr>_Toc292297395</vt:lpwstr>
      </vt:variant>
      <vt:variant>
        <vt:i4>1179706</vt:i4>
      </vt:variant>
      <vt:variant>
        <vt:i4>56</vt:i4>
      </vt:variant>
      <vt:variant>
        <vt:i4>0</vt:i4>
      </vt:variant>
      <vt:variant>
        <vt:i4>5</vt:i4>
      </vt:variant>
      <vt:variant>
        <vt:lpwstr/>
      </vt:variant>
      <vt:variant>
        <vt:lpwstr>_Toc292297394</vt:lpwstr>
      </vt:variant>
      <vt:variant>
        <vt:i4>1179706</vt:i4>
      </vt:variant>
      <vt:variant>
        <vt:i4>50</vt:i4>
      </vt:variant>
      <vt:variant>
        <vt:i4>0</vt:i4>
      </vt:variant>
      <vt:variant>
        <vt:i4>5</vt:i4>
      </vt:variant>
      <vt:variant>
        <vt:lpwstr/>
      </vt:variant>
      <vt:variant>
        <vt:lpwstr>_Toc292297393</vt:lpwstr>
      </vt:variant>
      <vt:variant>
        <vt:i4>1179706</vt:i4>
      </vt:variant>
      <vt:variant>
        <vt:i4>44</vt:i4>
      </vt:variant>
      <vt:variant>
        <vt:i4>0</vt:i4>
      </vt:variant>
      <vt:variant>
        <vt:i4>5</vt:i4>
      </vt:variant>
      <vt:variant>
        <vt:lpwstr/>
      </vt:variant>
      <vt:variant>
        <vt:lpwstr>_Toc292297392</vt:lpwstr>
      </vt:variant>
      <vt:variant>
        <vt:i4>1179706</vt:i4>
      </vt:variant>
      <vt:variant>
        <vt:i4>38</vt:i4>
      </vt:variant>
      <vt:variant>
        <vt:i4>0</vt:i4>
      </vt:variant>
      <vt:variant>
        <vt:i4>5</vt:i4>
      </vt:variant>
      <vt:variant>
        <vt:lpwstr/>
      </vt:variant>
      <vt:variant>
        <vt:lpwstr>_Toc292297391</vt:lpwstr>
      </vt:variant>
      <vt:variant>
        <vt:i4>1179706</vt:i4>
      </vt:variant>
      <vt:variant>
        <vt:i4>32</vt:i4>
      </vt:variant>
      <vt:variant>
        <vt:i4>0</vt:i4>
      </vt:variant>
      <vt:variant>
        <vt:i4>5</vt:i4>
      </vt:variant>
      <vt:variant>
        <vt:lpwstr/>
      </vt:variant>
      <vt:variant>
        <vt:lpwstr>_Toc292297390</vt:lpwstr>
      </vt:variant>
      <vt:variant>
        <vt:i4>1245242</vt:i4>
      </vt:variant>
      <vt:variant>
        <vt:i4>26</vt:i4>
      </vt:variant>
      <vt:variant>
        <vt:i4>0</vt:i4>
      </vt:variant>
      <vt:variant>
        <vt:i4>5</vt:i4>
      </vt:variant>
      <vt:variant>
        <vt:lpwstr/>
      </vt:variant>
      <vt:variant>
        <vt:lpwstr>_Toc292297389</vt:lpwstr>
      </vt:variant>
      <vt:variant>
        <vt:i4>1245242</vt:i4>
      </vt:variant>
      <vt:variant>
        <vt:i4>20</vt:i4>
      </vt:variant>
      <vt:variant>
        <vt:i4>0</vt:i4>
      </vt:variant>
      <vt:variant>
        <vt:i4>5</vt:i4>
      </vt:variant>
      <vt:variant>
        <vt:lpwstr/>
      </vt:variant>
      <vt:variant>
        <vt:lpwstr>_Toc292297388</vt:lpwstr>
      </vt:variant>
      <vt:variant>
        <vt:i4>1245242</vt:i4>
      </vt:variant>
      <vt:variant>
        <vt:i4>14</vt:i4>
      </vt:variant>
      <vt:variant>
        <vt:i4>0</vt:i4>
      </vt:variant>
      <vt:variant>
        <vt:i4>5</vt:i4>
      </vt:variant>
      <vt:variant>
        <vt:lpwstr/>
      </vt:variant>
      <vt:variant>
        <vt:lpwstr>_Toc292297387</vt:lpwstr>
      </vt:variant>
      <vt:variant>
        <vt:i4>1245242</vt:i4>
      </vt:variant>
      <vt:variant>
        <vt:i4>8</vt:i4>
      </vt:variant>
      <vt:variant>
        <vt:i4>0</vt:i4>
      </vt:variant>
      <vt:variant>
        <vt:i4>5</vt:i4>
      </vt:variant>
      <vt:variant>
        <vt:lpwstr/>
      </vt:variant>
      <vt:variant>
        <vt:lpwstr>_Toc292297386</vt:lpwstr>
      </vt:variant>
      <vt:variant>
        <vt:i4>1245242</vt:i4>
      </vt:variant>
      <vt:variant>
        <vt:i4>2</vt:i4>
      </vt:variant>
      <vt:variant>
        <vt:i4>0</vt:i4>
      </vt:variant>
      <vt:variant>
        <vt:i4>5</vt:i4>
      </vt:variant>
      <vt:variant>
        <vt:lpwstr/>
      </vt:variant>
      <vt:variant>
        <vt:lpwstr>_Toc292297385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Review and QA of all work products is included with the hours for those work products</dc:title>
  <dc:creator>Adel</dc:creator>
  <cp:lastModifiedBy>Liz</cp:lastModifiedBy>
  <cp:revision>2</cp:revision>
  <cp:lastPrinted>2011-05-24T20:44:00Z</cp:lastPrinted>
  <dcterms:created xsi:type="dcterms:W3CDTF">2011-05-31T20:15:00Z</dcterms:created>
  <dcterms:modified xsi:type="dcterms:W3CDTF">2011-05-31T20:15:00Z</dcterms:modified>
</cp:coreProperties>
</file>